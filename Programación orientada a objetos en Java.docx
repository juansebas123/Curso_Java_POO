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473C0" w14:textId="77777777" w:rsidR="00901338" w:rsidRPr="00901338" w:rsidRDefault="00901338" w:rsidP="00901338">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901338">
        <w:rPr>
          <w:rFonts w:ascii="Roboto" w:eastAsia="Times New Roman" w:hAnsi="Roboto" w:cs="Times New Roman"/>
          <w:b/>
          <w:bCs/>
          <w:color w:val="EFF3F8"/>
          <w:kern w:val="36"/>
          <w:sz w:val="48"/>
          <w:szCs w:val="48"/>
          <w:lang w:eastAsia="es-CO"/>
        </w:rPr>
        <w:t>Programación orientada a objetos en Java</w:t>
      </w:r>
    </w:p>
    <w:p w14:paraId="1E95B95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¡Te damos la bienvenida al Curso de Java SE Orientado a Objetos!</w:t>
      </w:r>
    </w:p>
    <w:p w14:paraId="70F4B1A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Los </w:t>
      </w:r>
      <w:r w:rsidRPr="00901338">
        <w:rPr>
          <w:rFonts w:ascii="Roboto" w:eastAsia="Times New Roman" w:hAnsi="Roboto" w:cs="Times New Roman"/>
          <w:b/>
          <w:bCs/>
          <w:color w:val="BECDE3"/>
          <w:sz w:val="24"/>
          <w:szCs w:val="24"/>
          <w:lang w:eastAsia="es-CO"/>
        </w:rPr>
        <w:t>paradigmas de programación</w:t>
      </w:r>
      <w:r w:rsidRPr="00901338">
        <w:rPr>
          <w:rFonts w:ascii="Roboto" w:eastAsia="Times New Roman" w:hAnsi="Roboto" w:cs="Times New Roman"/>
          <w:color w:val="BECDE3"/>
          <w:sz w:val="24"/>
          <w:szCs w:val="24"/>
          <w:lang w:eastAsia="es-CO"/>
        </w:rPr>
        <w:t> son una teoría que nos suministra una base y modelo estandarizado para resolver problemas con nuestro código.</w:t>
      </w:r>
    </w:p>
    <w:p w14:paraId="7650F69D"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La </w:t>
      </w:r>
      <w:r w:rsidRPr="00901338">
        <w:rPr>
          <w:rFonts w:ascii="Roboto" w:eastAsia="Times New Roman" w:hAnsi="Roboto" w:cs="Times New Roman"/>
          <w:b/>
          <w:bCs/>
          <w:color w:val="BECDE3"/>
          <w:sz w:val="24"/>
          <w:szCs w:val="24"/>
          <w:lang w:eastAsia="es-CO"/>
        </w:rPr>
        <w:t>Programación Orientada a Objetos</w:t>
      </w:r>
      <w:r w:rsidRPr="00901338">
        <w:rPr>
          <w:rFonts w:ascii="Roboto" w:eastAsia="Times New Roman" w:hAnsi="Roboto" w:cs="Times New Roman"/>
          <w:color w:val="BECDE3"/>
          <w:sz w:val="24"/>
          <w:szCs w:val="24"/>
          <w:lang w:eastAsia="es-CO"/>
        </w:rPr>
        <w:t> (POO) nos ayuda a analizar y entender todos estos problemas para resolverlos de la forma más sostenible en el futuro. Java surgió con este paradigma y es uno de los lenguajes que define en gran manera el rumbo que sigue la POO.</w:t>
      </w:r>
    </w:p>
    <w:p w14:paraId="1B11CADE"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Este paradigma se compone de 4 elementos (que analizaremos a fondo más adelante):</w:t>
      </w:r>
    </w:p>
    <w:p w14:paraId="14A0546F"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Clases</w:t>
      </w:r>
    </w:p>
    <w:p w14:paraId="65D3D92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Propiedades</w:t>
      </w:r>
    </w:p>
    <w:p w14:paraId="0B3D805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Métodos</w:t>
      </w:r>
    </w:p>
    <w:p w14:paraId="51702ED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Objetos</w:t>
      </w:r>
    </w:p>
    <w:p w14:paraId="57C0D2C7"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Además, se basa en los siguientes 4 pilares:</w:t>
      </w:r>
    </w:p>
    <w:p w14:paraId="1B6307BE"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Encapsulamiento</w:t>
      </w:r>
    </w:p>
    <w:p w14:paraId="412CC9A2"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Abstracción</w:t>
      </w:r>
    </w:p>
    <w:p w14:paraId="6E401BDF"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Herencia</w:t>
      </w:r>
    </w:p>
    <w:p w14:paraId="2C7A39EA"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Polimorfismo</w:t>
      </w:r>
    </w:p>
    <w:p w14:paraId="680CA23E"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Recuerda que antes de tomar este curso es muy recomendado que tomes el </w:t>
      </w:r>
      <w:hyperlink r:id="rId6" w:tgtFrame="_blank" w:history="1">
        <w:r w:rsidRPr="00901338">
          <w:rPr>
            <w:rFonts w:ascii="Roboto" w:eastAsia="Times New Roman" w:hAnsi="Roboto" w:cs="Times New Roman"/>
            <w:color w:val="33B1FF"/>
            <w:sz w:val="24"/>
            <w:szCs w:val="24"/>
            <w:u w:val="single"/>
            <w:lang w:eastAsia="es-CO"/>
          </w:rPr>
          <w:t>Curso de Introducción a Java SE</w:t>
        </w:r>
      </w:hyperlink>
      <w:r w:rsidRPr="00901338">
        <w:rPr>
          <w:rFonts w:ascii="Roboto" w:eastAsia="Times New Roman" w:hAnsi="Roboto" w:cs="Times New Roman"/>
          <w:color w:val="BECDE3"/>
          <w:sz w:val="24"/>
          <w:szCs w:val="24"/>
          <w:lang w:eastAsia="es-CO"/>
        </w:rPr>
        <w:t> y el </w:t>
      </w:r>
      <w:hyperlink r:id="rId7" w:tgtFrame="_blank" w:history="1">
        <w:r w:rsidRPr="00901338">
          <w:rPr>
            <w:rFonts w:ascii="Roboto" w:eastAsia="Times New Roman" w:hAnsi="Roboto" w:cs="Times New Roman"/>
            <w:color w:val="33B1FF"/>
            <w:sz w:val="24"/>
            <w:szCs w:val="24"/>
            <w:u w:val="single"/>
            <w:lang w:eastAsia="es-CO"/>
          </w:rPr>
          <w:t>Curso de Programación Orientada a Objetos: POO</w:t>
        </w:r>
      </w:hyperlink>
      <w:r w:rsidRPr="00901338">
        <w:rPr>
          <w:rFonts w:ascii="Roboto" w:eastAsia="Times New Roman" w:hAnsi="Roboto" w:cs="Times New Roman"/>
          <w:color w:val="BECDE3"/>
          <w:sz w:val="24"/>
          <w:szCs w:val="24"/>
          <w:lang w:eastAsia="es-CO"/>
        </w:rPr>
        <w:t>. Al terminar este curso puedes continuar con el </w:t>
      </w:r>
      <w:r w:rsidRPr="00901338">
        <w:rPr>
          <w:rFonts w:ascii="Roboto" w:eastAsia="Times New Roman" w:hAnsi="Roboto" w:cs="Times New Roman"/>
          <w:i/>
          <w:iCs/>
          <w:color w:val="BECDE3"/>
          <w:sz w:val="24"/>
          <w:szCs w:val="24"/>
          <w:lang w:eastAsia="es-CO"/>
        </w:rPr>
        <w:t>Curso de Java SE: Programación Funcional</w:t>
      </w:r>
      <w:r w:rsidRPr="00901338">
        <w:rPr>
          <w:rFonts w:ascii="Roboto" w:eastAsia="Times New Roman" w:hAnsi="Roboto" w:cs="Times New Roman"/>
          <w:color w:val="BECDE3"/>
          <w:sz w:val="24"/>
          <w:szCs w:val="24"/>
          <w:lang w:eastAsia="es-CO"/>
        </w:rPr>
        <w:t>.</w:t>
      </w:r>
    </w:p>
    <w:p w14:paraId="18A02582" w14:textId="41644C49" w:rsidR="00901338" w:rsidRDefault="00901338"/>
    <w:p w14:paraId="053BBA42" w14:textId="77777777" w:rsidR="00BC0DA9" w:rsidRDefault="00BC0DA9" w:rsidP="00BC0DA9">
      <w:pPr>
        <w:pStyle w:val="Ttulo1"/>
        <w:shd w:val="clear" w:color="auto" w:fill="121F3D"/>
        <w:spacing w:before="161" w:beforeAutospacing="0" w:after="161" w:afterAutospacing="0"/>
        <w:rPr>
          <w:rFonts w:ascii="Roboto" w:hAnsi="Roboto"/>
          <w:color w:val="EFF3F8"/>
        </w:rPr>
      </w:pPr>
      <w:r>
        <w:rPr>
          <w:rFonts w:ascii="Roboto" w:hAnsi="Roboto"/>
          <w:color w:val="EFF3F8"/>
        </w:rPr>
        <w:t>¿Qué es un Objeto?</w:t>
      </w:r>
    </w:p>
    <w:p w14:paraId="4C8A27C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son todas las cosas físicas o conceptuales que tienen propiedades y comportamientos. Por ejemplo: usuario, sesión, auto, etc.</w:t>
      </w:r>
    </w:p>
    <w:p w14:paraId="6B24DFD2"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Propiedades</w:t>
      </w:r>
      <w:r>
        <w:rPr>
          <w:rFonts w:ascii="Roboto" w:hAnsi="Roboto"/>
          <w:color w:val="BECDE3"/>
        </w:rPr>
        <w:t> o atributos son las características de nuestros objetos. Estos atributos siempre serán sustantivos y pueden tener diferentes valores que harán referencia a nombres, tamaños, formas y estados.</w:t>
      </w:r>
    </w:p>
    <w:p w14:paraId="00AB760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Por ejemplo: el color del auto es verde o rojo (</w:t>
      </w:r>
      <w:r>
        <w:rPr>
          <w:rStyle w:val="CdigoHTML"/>
          <w:color w:val="BECDE3"/>
          <w:shd w:val="clear" w:color="auto" w:fill="0C1633"/>
        </w:rPr>
        <w:t>color</w:t>
      </w:r>
      <w:r>
        <w:rPr>
          <w:rFonts w:ascii="Roboto" w:hAnsi="Roboto"/>
          <w:color w:val="BECDE3"/>
        </w:rPr>
        <w:t> es el atributo, </w:t>
      </w:r>
      <w:r>
        <w:rPr>
          <w:rStyle w:val="CdigoHTML"/>
          <w:color w:val="BECDE3"/>
          <w:shd w:val="clear" w:color="auto" w:fill="0C1633"/>
        </w:rPr>
        <w:t>verde</w:t>
      </w:r>
      <w:r>
        <w:rPr>
          <w:rFonts w:ascii="Roboto" w:hAnsi="Roboto"/>
          <w:color w:val="BECDE3"/>
        </w:rPr>
        <w:t> y </w:t>
      </w:r>
      <w:r>
        <w:rPr>
          <w:rStyle w:val="CdigoHTML"/>
          <w:color w:val="BECDE3"/>
          <w:shd w:val="clear" w:color="auto" w:fill="0C1633"/>
        </w:rPr>
        <w:t>rojo</w:t>
      </w:r>
      <w:r>
        <w:rPr>
          <w:rFonts w:ascii="Roboto" w:hAnsi="Roboto"/>
          <w:color w:val="BECDE3"/>
        </w:rPr>
        <w:t> son posibles valores para este atributo).</w:t>
      </w:r>
    </w:p>
    <w:p w14:paraId="4CDB8C09"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Comportamientos</w:t>
      </w:r>
      <w:r>
        <w:rPr>
          <w:rFonts w:ascii="Roboto" w:hAnsi="Roboto"/>
          <w:color w:val="BECDE3"/>
        </w:rPr>
        <w:t> o métodos serán todas las operaciones de nuestros objetos que solemos llamar usando verbos o sustantivos y verbos. Por ejemplo: los métodos del objeto sesión pueden ser </w:t>
      </w:r>
      <w:proofErr w:type="spellStart"/>
      <w:proofErr w:type="gramStart"/>
      <w:r>
        <w:rPr>
          <w:rStyle w:val="CdigoHTML"/>
          <w:color w:val="BECDE3"/>
          <w:shd w:val="clear" w:color="auto" w:fill="0C1633"/>
        </w:rPr>
        <w:t>login</w:t>
      </w:r>
      <w:proofErr w:type="spellEnd"/>
      <w:r>
        <w:rPr>
          <w:rStyle w:val="CdigoHTML"/>
          <w:color w:val="BECDE3"/>
          <w:shd w:val="clear" w:color="auto" w:fill="0C1633"/>
        </w:rPr>
        <w:t>(</w:t>
      </w:r>
      <w:proofErr w:type="gram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logout</w:t>
      </w:r>
      <w:proofErr w:type="spell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makeReport</w:t>
      </w:r>
      <w:proofErr w:type="spellEnd"/>
      <w:r>
        <w:rPr>
          <w:rStyle w:val="CdigoHTML"/>
          <w:color w:val="BECDE3"/>
          <w:shd w:val="clear" w:color="auto" w:fill="0C1633"/>
        </w:rPr>
        <w:t>()</w:t>
      </w:r>
      <w:r>
        <w:rPr>
          <w:rFonts w:ascii="Roboto" w:hAnsi="Roboto"/>
          <w:color w:val="BECDE3"/>
        </w:rPr>
        <w:t>, etc.</w:t>
      </w:r>
    </w:p>
    <w:p w14:paraId="3FCF6011" w14:textId="6F10EE0D" w:rsidR="00BC0DA9" w:rsidRDefault="00BC0DA9"/>
    <w:p w14:paraId="7789686F" w14:textId="6D786EB8" w:rsidR="00BC0DA9" w:rsidRDefault="00BC0DA9"/>
    <w:p w14:paraId="7380641D"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Objetos</w:t>
      </w:r>
      <w:r w:rsidRPr="00BC0DA9">
        <w:rPr>
          <w:rFonts w:ascii="Roboto" w:eastAsia="Times New Roman" w:hAnsi="Roboto" w:cs="Times New Roman"/>
          <w:color w:val="EFF3F8"/>
          <w:sz w:val="21"/>
          <w:szCs w:val="21"/>
          <w:lang w:eastAsia="es-CO"/>
        </w:rPr>
        <w:t> pueden ser</w:t>
      </w:r>
      <w:r w:rsidRPr="00BC0DA9">
        <w:rPr>
          <w:rFonts w:ascii="Roboto" w:eastAsia="Times New Roman" w:hAnsi="Roboto" w:cs="Times New Roman"/>
          <w:color w:val="EFF3F8"/>
          <w:sz w:val="21"/>
          <w:szCs w:val="21"/>
          <w:lang w:eastAsia="es-CO"/>
        </w:rPr>
        <w:br/>
        <w:t xml:space="preserve">Físicos: </w:t>
      </w:r>
      <w:proofErr w:type="spellStart"/>
      <w:r w:rsidRPr="00BC0DA9">
        <w:rPr>
          <w:rFonts w:ascii="Roboto" w:eastAsia="Times New Roman" w:hAnsi="Roboto" w:cs="Times New Roman"/>
          <w:color w:val="EFF3F8"/>
          <w:sz w:val="21"/>
          <w:szCs w:val="21"/>
          <w:lang w:eastAsia="es-CO"/>
        </w:rPr>
        <w:t>User</w:t>
      </w:r>
      <w:proofErr w:type="spellEnd"/>
      <w:r w:rsidRPr="00BC0DA9">
        <w:rPr>
          <w:rFonts w:ascii="Roboto" w:eastAsia="Times New Roman" w:hAnsi="Roboto" w:cs="Times New Roman"/>
          <w:color w:val="EFF3F8"/>
          <w:sz w:val="21"/>
          <w:szCs w:val="21"/>
          <w:lang w:eastAsia="es-CO"/>
        </w:rPr>
        <w:br/>
        <w:t xml:space="preserve">Conceptuales: </w:t>
      </w:r>
      <w:proofErr w:type="spellStart"/>
      <w:r w:rsidRPr="00BC0DA9">
        <w:rPr>
          <w:rFonts w:ascii="Roboto" w:eastAsia="Times New Roman" w:hAnsi="Roboto" w:cs="Times New Roman"/>
          <w:color w:val="EFF3F8"/>
          <w:sz w:val="21"/>
          <w:szCs w:val="21"/>
          <w:lang w:eastAsia="es-CO"/>
        </w:rPr>
        <w:t>Session</w:t>
      </w:r>
      <w:proofErr w:type="spellEnd"/>
    </w:p>
    <w:p w14:paraId="1F8D95D0" w14:textId="77777777" w:rsidR="00BC0DA9" w:rsidRPr="00BC0DA9" w:rsidRDefault="00BC0DA9" w:rsidP="00BC0DA9">
      <w:pPr>
        <w:numPr>
          <w:ilvl w:val="0"/>
          <w:numId w:val="3"/>
        </w:numPr>
        <w:shd w:val="clear" w:color="auto" w:fill="24385B"/>
        <w:spacing w:after="0" w:line="240" w:lineRule="auto"/>
        <w:rPr>
          <w:rFonts w:ascii="Roboto" w:eastAsia="Times New Roman" w:hAnsi="Roboto" w:cs="Times New Roman"/>
          <w:color w:val="EFF3F8"/>
          <w:sz w:val="21"/>
          <w:szCs w:val="21"/>
          <w:lang w:eastAsia="es-CO"/>
        </w:rPr>
      </w:pPr>
    </w:p>
    <w:p w14:paraId="15B907F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objetos tendrán:</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(estado)</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Métodos</w:t>
      </w:r>
      <w:r w:rsidRPr="00BC0DA9">
        <w:rPr>
          <w:rFonts w:ascii="Roboto" w:eastAsia="Times New Roman" w:hAnsi="Roboto" w:cs="Times New Roman"/>
          <w:color w:val="EFF3F8"/>
          <w:sz w:val="21"/>
          <w:szCs w:val="21"/>
          <w:lang w:eastAsia="es-CO"/>
        </w:rPr>
        <w:t> (comportamientos)</w:t>
      </w:r>
    </w:p>
    <w:p w14:paraId="76740398" w14:textId="77777777" w:rsidR="00BC0DA9" w:rsidRPr="00BC0DA9" w:rsidRDefault="00BC0DA9" w:rsidP="00BC0DA9">
      <w:pPr>
        <w:numPr>
          <w:ilvl w:val="0"/>
          <w:numId w:val="4"/>
        </w:numPr>
        <w:shd w:val="clear" w:color="auto" w:fill="24385B"/>
        <w:spacing w:after="0" w:line="240" w:lineRule="auto"/>
        <w:rPr>
          <w:rFonts w:ascii="Roboto" w:eastAsia="Times New Roman" w:hAnsi="Roboto" w:cs="Times New Roman"/>
          <w:color w:val="EFF3F8"/>
          <w:sz w:val="21"/>
          <w:szCs w:val="21"/>
          <w:lang w:eastAsia="es-CO"/>
        </w:rPr>
      </w:pPr>
    </w:p>
    <w:p w14:paraId="5BBACF22"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Las </w:t>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xml:space="preserve"> son características de los objetos y siempre serán de tipo </w:t>
      </w:r>
      <w:proofErr w:type="gramStart"/>
      <w:r w:rsidRPr="00BC0DA9">
        <w:rPr>
          <w:rFonts w:ascii="Roboto" w:eastAsia="Times New Roman" w:hAnsi="Roboto" w:cs="Times New Roman"/>
          <w:color w:val="EFF3F8"/>
          <w:sz w:val="21"/>
          <w:szCs w:val="21"/>
          <w:lang w:eastAsia="es-CO"/>
        </w:rPr>
        <w:t>sustantivo(</w:t>
      </w:r>
      <w:proofErr w:type="gramEnd"/>
      <w:r w:rsidRPr="00BC0DA9">
        <w:rPr>
          <w:rFonts w:ascii="Roboto" w:eastAsia="Times New Roman" w:hAnsi="Roboto" w:cs="Times New Roman"/>
          <w:color w:val="EFF3F8"/>
          <w:sz w:val="21"/>
          <w:szCs w:val="21"/>
          <w:lang w:eastAsia="es-CO"/>
        </w:rPr>
        <w:t>nombre, tamaño, forma, estado).</w:t>
      </w:r>
    </w:p>
    <w:p w14:paraId="28A9415E"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 xml:space="preserve">-Los valores de las </w:t>
      </w:r>
      <w:proofErr w:type="spellStart"/>
      <w:r w:rsidRPr="00BC0DA9">
        <w:rPr>
          <w:rFonts w:ascii="Roboto" w:eastAsia="Times New Roman" w:hAnsi="Roboto" w:cs="Times New Roman"/>
          <w:color w:val="EFF3F8"/>
          <w:sz w:val="21"/>
          <w:szCs w:val="21"/>
          <w:lang w:eastAsia="es-CO"/>
        </w:rPr>
        <w:t>propiedes</w:t>
      </w:r>
      <w:proofErr w:type="spellEnd"/>
      <w:r w:rsidRPr="00BC0DA9">
        <w:rPr>
          <w:rFonts w:ascii="Roboto" w:eastAsia="Times New Roman" w:hAnsi="Roboto" w:cs="Times New Roman"/>
          <w:color w:val="EFF3F8"/>
          <w:sz w:val="21"/>
          <w:szCs w:val="21"/>
          <w:lang w:eastAsia="es-CO"/>
        </w:rPr>
        <w:t xml:space="preserve"> pueden ser sustantivos o adjetivos.</w:t>
      </w:r>
      <w:r w:rsidRPr="00BC0DA9">
        <w:rPr>
          <w:rFonts w:ascii="Roboto" w:eastAsia="Times New Roman" w:hAnsi="Roboto" w:cs="Times New Roman"/>
          <w:color w:val="EFF3F8"/>
          <w:sz w:val="21"/>
          <w:szCs w:val="21"/>
          <w:lang w:eastAsia="es-CO"/>
        </w:rPr>
        <w:br/>
        <w:t>Por ejemplo: Juan, Alta, Azul, apagado.</w:t>
      </w:r>
    </w:p>
    <w:p w14:paraId="003D69DA" w14:textId="77777777" w:rsidR="00BC0DA9" w:rsidRPr="00BC0DA9" w:rsidRDefault="00BC0DA9" w:rsidP="00BC0DA9">
      <w:pPr>
        <w:numPr>
          <w:ilvl w:val="0"/>
          <w:numId w:val="5"/>
        </w:numPr>
        <w:shd w:val="clear" w:color="auto" w:fill="24385B"/>
        <w:spacing w:after="0" w:line="240" w:lineRule="auto"/>
        <w:rPr>
          <w:rFonts w:ascii="Roboto" w:eastAsia="Times New Roman" w:hAnsi="Roboto" w:cs="Times New Roman"/>
          <w:color w:val="EFF3F8"/>
          <w:sz w:val="21"/>
          <w:szCs w:val="21"/>
          <w:lang w:eastAsia="es-CO"/>
        </w:rPr>
      </w:pPr>
    </w:p>
    <w:p w14:paraId="4F12743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comportamientos</w:t>
      </w:r>
      <w:r w:rsidRPr="00BC0DA9">
        <w:rPr>
          <w:rFonts w:ascii="Roboto" w:eastAsia="Times New Roman" w:hAnsi="Roboto" w:cs="Times New Roman"/>
          <w:color w:val="EFF3F8"/>
          <w:sz w:val="21"/>
          <w:szCs w:val="21"/>
          <w:lang w:eastAsia="es-CO"/>
        </w:rPr>
        <w:t> serán todas las operaciones del objeto, suele ser verbos o sustantivos y verbo.</w:t>
      </w:r>
      <w:r w:rsidRPr="00BC0DA9">
        <w:rPr>
          <w:rFonts w:ascii="Roboto" w:eastAsia="Times New Roman" w:hAnsi="Roboto" w:cs="Times New Roman"/>
          <w:color w:val="EFF3F8"/>
          <w:sz w:val="21"/>
          <w:szCs w:val="21"/>
          <w:lang w:eastAsia="es-CO"/>
        </w:rPr>
        <w:br/>
        <w:t xml:space="preserve">ejemplos: </w:t>
      </w:r>
      <w:proofErr w:type="spellStart"/>
      <w:proofErr w:type="gramStart"/>
      <w:r w:rsidRPr="00BC0DA9">
        <w:rPr>
          <w:rFonts w:ascii="Roboto" w:eastAsia="Times New Roman" w:hAnsi="Roboto" w:cs="Times New Roman"/>
          <w:color w:val="EFF3F8"/>
          <w:sz w:val="21"/>
          <w:szCs w:val="21"/>
          <w:lang w:eastAsia="es-CO"/>
        </w:rPr>
        <w:t>login</w:t>
      </w:r>
      <w:proofErr w:type="spellEnd"/>
      <w:r w:rsidRPr="00BC0DA9">
        <w:rPr>
          <w:rFonts w:ascii="Roboto" w:eastAsia="Times New Roman" w:hAnsi="Roboto" w:cs="Times New Roman"/>
          <w:color w:val="EFF3F8"/>
          <w:sz w:val="21"/>
          <w:szCs w:val="21"/>
          <w:lang w:eastAsia="es-CO"/>
        </w:rPr>
        <w:t>(</w:t>
      </w:r>
      <w:proofErr w:type="gram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logout</w:t>
      </w:r>
      <w:proofErr w:type="spell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makeReport</w:t>
      </w:r>
      <w:proofErr w:type="spellEnd"/>
      <w:r w:rsidRPr="00BC0DA9">
        <w:rPr>
          <w:rFonts w:ascii="Roboto" w:eastAsia="Times New Roman" w:hAnsi="Roboto" w:cs="Times New Roman"/>
          <w:color w:val="EFF3F8"/>
          <w:sz w:val="21"/>
          <w:szCs w:val="21"/>
          <w:lang w:eastAsia="es-CO"/>
        </w:rPr>
        <w:t>().</w:t>
      </w:r>
    </w:p>
    <w:p w14:paraId="403C878C" w14:textId="3D0EBEEB" w:rsidR="00BC0DA9" w:rsidRDefault="00BC0DA9"/>
    <w:p w14:paraId="79BF1988" w14:textId="5070C04A" w:rsidR="00153C15" w:rsidRPr="00153C15" w:rsidRDefault="00153C15" w:rsidP="00153C15">
      <w:pPr>
        <w:pStyle w:val="Ttulo1"/>
        <w:shd w:val="clear" w:color="auto" w:fill="121F3D"/>
        <w:spacing w:before="161" w:beforeAutospacing="0" w:after="161" w:afterAutospacing="0"/>
        <w:rPr>
          <w:rFonts w:ascii="Roboto" w:hAnsi="Roboto"/>
          <w:color w:val="EFF3F8"/>
        </w:rPr>
      </w:pPr>
      <w:r>
        <w:rPr>
          <w:rFonts w:ascii="Roboto" w:hAnsi="Roboto"/>
          <w:color w:val="EFF3F8"/>
        </w:rPr>
        <w:t>Abstracción: ¿Qué es una Clase?</w:t>
      </w:r>
    </w:p>
    <w:p w14:paraId="56DB8895"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 </w:t>
      </w:r>
      <w:r w:rsidRPr="00153C15">
        <w:rPr>
          <w:rFonts w:ascii="Roboto" w:eastAsia="Times New Roman" w:hAnsi="Roboto" w:cs="Times New Roman"/>
          <w:b/>
          <w:bCs/>
          <w:color w:val="BECDE3"/>
          <w:sz w:val="24"/>
          <w:szCs w:val="24"/>
          <w:lang w:eastAsia="es-CO"/>
        </w:rPr>
        <w:t>Abstracción</w:t>
      </w:r>
      <w:r w:rsidRPr="00153C15">
        <w:rPr>
          <w:rFonts w:ascii="Roboto" w:eastAsia="Times New Roman" w:hAnsi="Roboto" w:cs="Times New Roman"/>
          <w:color w:val="BECDE3"/>
          <w:sz w:val="24"/>
          <w:szCs w:val="24"/>
          <w:lang w:eastAsia="es-CO"/>
        </w:rPr>
        <w:t> se trata de analizar objetos de forma independiente, sus propiedades, características y comportamientos, para </w:t>
      </w:r>
      <w:r w:rsidRPr="00153C15">
        <w:rPr>
          <w:rFonts w:ascii="Roboto" w:eastAsia="Times New Roman" w:hAnsi="Roboto" w:cs="Times New Roman"/>
          <w:i/>
          <w:iCs/>
          <w:color w:val="BECDE3"/>
          <w:sz w:val="24"/>
          <w:szCs w:val="24"/>
          <w:lang w:eastAsia="es-CO"/>
        </w:rPr>
        <w:t>abstraer</w:t>
      </w:r>
      <w:r w:rsidRPr="00153C15">
        <w:rPr>
          <w:rFonts w:ascii="Roboto" w:eastAsia="Times New Roman" w:hAnsi="Roboto" w:cs="Times New Roman"/>
          <w:color w:val="BECDE3"/>
          <w:sz w:val="24"/>
          <w:szCs w:val="24"/>
          <w:lang w:eastAsia="es-CO"/>
        </w:rPr>
        <w:t> su composición y generar un modelo, lo que traducimos a código como clases.</w:t>
      </w:r>
    </w:p>
    <w:p w14:paraId="3F138D6D"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Las </w:t>
      </w:r>
      <w:r w:rsidRPr="00153C15">
        <w:rPr>
          <w:rFonts w:ascii="Roboto" w:eastAsia="Times New Roman" w:hAnsi="Roboto" w:cs="Times New Roman"/>
          <w:b/>
          <w:bCs/>
          <w:color w:val="BECDE3"/>
          <w:sz w:val="24"/>
          <w:szCs w:val="24"/>
          <w:lang w:eastAsia="es-CO"/>
        </w:rPr>
        <w:t>Clases</w:t>
      </w:r>
      <w:r w:rsidRPr="00153C15">
        <w:rPr>
          <w:rFonts w:ascii="Roboto" w:eastAsia="Times New Roman" w:hAnsi="Roboto" w:cs="Times New Roman"/>
          <w:color w:val="BECDE3"/>
          <w:sz w:val="24"/>
          <w:szCs w:val="24"/>
          <w:lang w:eastAsia="es-CO"/>
        </w:rPr>
        <w:t> son los modelos sobre los cuales construimos nuestros objetos, es decir, las clases son los “moldes” que nos permiten generar objetos. Cada clase debe tener identidad (con un nombre de clase único usando </w:t>
      </w:r>
      <w:proofErr w:type="spellStart"/>
      <w:r w:rsidR="00000000">
        <w:fldChar w:fldCharType="begin"/>
      </w:r>
      <w:r w:rsidR="00000000">
        <w:instrText xml:space="preserve"> HYPERLINK "https://platzi.com/clases/1631-java-basico/21181-tecnica-de-naming-camel-ca-9/" \t "_blank" </w:instrText>
      </w:r>
      <w:r w:rsidR="00000000">
        <w:fldChar w:fldCharType="separate"/>
      </w:r>
      <w:r w:rsidRPr="00153C15">
        <w:rPr>
          <w:rFonts w:ascii="Roboto" w:eastAsia="Times New Roman" w:hAnsi="Roboto" w:cs="Times New Roman"/>
          <w:color w:val="33B1FF"/>
          <w:sz w:val="24"/>
          <w:szCs w:val="24"/>
          <w:u w:val="single"/>
          <w:lang w:eastAsia="es-CO"/>
        </w:rPr>
        <w:t>Upper</w:t>
      </w:r>
      <w:proofErr w:type="spellEnd"/>
      <w:r w:rsidRPr="00153C15">
        <w:rPr>
          <w:rFonts w:ascii="Roboto" w:eastAsia="Times New Roman" w:hAnsi="Roboto" w:cs="Times New Roman"/>
          <w:color w:val="33B1FF"/>
          <w:sz w:val="24"/>
          <w:szCs w:val="24"/>
          <w:u w:val="single"/>
          <w:lang w:eastAsia="es-CO"/>
        </w:rPr>
        <w:t xml:space="preserve"> Camel Case</w:t>
      </w:r>
      <w:r w:rsidR="00000000">
        <w:rPr>
          <w:rFonts w:ascii="Roboto" w:eastAsia="Times New Roman" w:hAnsi="Roboto" w:cs="Times New Roman"/>
          <w:color w:val="33B1FF"/>
          <w:sz w:val="24"/>
          <w:szCs w:val="24"/>
          <w:u w:val="single"/>
          <w:lang w:eastAsia="es-CO"/>
        </w:rPr>
        <w:fldChar w:fldCharType="end"/>
      </w:r>
      <w:r w:rsidRPr="00153C15">
        <w:rPr>
          <w:rFonts w:ascii="Roboto" w:eastAsia="Times New Roman" w:hAnsi="Roboto" w:cs="Times New Roman"/>
          <w:color w:val="BECDE3"/>
          <w:sz w:val="24"/>
          <w:szCs w:val="24"/>
          <w:lang w:eastAsia="es-CO"/>
        </w:rPr>
        <w:t>), estado (con sus atributos) y comportamiento (con sus métodos y operaciones).</w:t>
      </w:r>
    </w:p>
    <w:p w14:paraId="6C256B82" w14:textId="77777777" w:rsidR="00153C15" w:rsidRPr="00153C15" w:rsidRDefault="00153C15" w:rsidP="00153C15">
      <w:pPr>
        <w:shd w:val="clear" w:color="auto" w:fill="121F3D"/>
        <w:spacing w:after="336"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Por ejemplo:</w:t>
      </w:r>
    </w:p>
    <w:p w14:paraId="729A3D0E"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El ejemplo de clase más típico en Internet:</w:t>
      </w:r>
    </w:p>
    <w:p w14:paraId="22253268"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p>
    <w:p w14:paraId="080B7E0D"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Nombre de la clase: </w:t>
      </w:r>
      <w:proofErr w:type="spellStart"/>
      <w:r w:rsidRPr="00153C15">
        <w:rPr>
          <w:rFonts w:ascii="Courier New" w:eastAsia="Times New Roman" w:hAnsi="Courier New" w:cs="Courier New"/>
          <w:color w:val="FFFFFF"/>
          <w:sz w:val="21"/>
          <w:szCs w:val="21"/>
          <w:shd w:val="clear" w:color="auto" w:fill="0C1633"/>
          <w:lang w:eastAsia="es-CO"/>
        </w:rPr>
        <w:t>Person</w:t>
      </w:r>
      <w:proofErr w:type="spellEnd"/>
    </w:p>
    <w:p w14:paraId="3BEF6A07"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Atributos: </w:t>
      </w:r>
      <w:proofErr w:type="spellStart"/>
      <w:r w:rsidRPr="00153C15">
        <w:rPr>
          <w:rFonts w:ascii="Courier New" w:eastAsia="Times New Roman" w:hAnsi="Courier New" w:cs="Courier New"/>
          <w:color w:val="FFFFFF"/>
          <w:sz w:val="21"/>
          <w:szCs w:val="21"/>
          <w:shd w:val="clear" w:color="auto" w:fill="0C1633"/>
          <w:lang w:eastAsia="es-CO"/>
        </w:rPr>
        <w:t>Name</w:t>
      </w:r>
      <w:proofErr w:type="spellEnd"/>
      <w:r w:rsidRPr="00153C15">
        <w:rPr>
          <w:rFonts w:ascii="Courier New" w:eastAsia="Times New Roman" w:hAnsi="Courier New" w:cs="Courier New"/>
          <w:color w:val="FFFFFF"/>
          <w:sz w:val="21"/>
          <w:szCs w:val="21"/>
          <w:shd w:val="clear" w:color="auto" w:fill="0C1633"/>
          <w:lang w:eastAsia="es-CO"/>
        </w:rPr>
        <w:t>, Age</w:t>
      </w:r>
    </w:p>
    <w:p w14:paraId="6AC355F3" w14:textId="108DC64E" w:rsid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Operaciones: </w:t>
      </w:r>
      <w:proofErr w:type="spellStart"/>
      <w:proofErr w:type="gramStart"/>
      <w:r w:rsidRPr="00153C15">
        <w:rPr>
          <w:rFonts w:ascii="Courier New" w:eastAsia="Times New Roman" w:hAnsi="Courier New" w:cs="Courier New"/>
          <w:color w:val="FFFFFF"/>
          <w:sz w:val="21"/>
          <w:szCs w:val="21"/>
          <w:shd w:val="clear" w:color="auto" w:fill="0C1633"/>
          <w:lang w:eastAsia="es-CO"/>
        </w:rPr>
        <w:t>Walk</w:t>
      </w:r>
      <w:proofErr w:type="spellEnd"/>
      <w:r w:rsidRPr="00153C15">
        <w:rPr>
          <w:rFonts w:ascii="Courier New" w:eastAsia="Times New Roman" w:hAnsi="Courier New" w:cs="Courier New"/>
          <w:color w:val="FFFFFF"/>
          <w:sz w:val="21"/>
          <w:szCs w:val="21"/>
          <w:shd w:val="clear" w:color="auto" w:fill="0C1633"/>
          <w:lang w:eastAsia="es-CO"/>
        </w:rPr>
        <w:t>(</w:t>
      </w:r>
      <w:proofErr w:type="gramEnd"/>
      <w:r w:rsidRPr="00153C15">
        <w:rPr>
          <w:rFonts w:ascii="Courier New" w:eastAsia="Times New Roman" w:hAnsi="Courier New" w:cs="Courier New"/>
          <w:color w:val="FFFFFF"/>
          <w:sz w:val="21"/>
          <w:szCs w:val="21"/>
          <w:shd w:val="clear" w:color="auto" w:fill="0C1633"/>
          <w:lang w:eastAsia="es-CO"/>
        </w:rPr>
        <w:t>)</w:t>
      </w:r>
    </w:p>
    <w:p w14:paraId="29FD55A2"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
    <w:p w14:paraId="1DAD86B0" w14:textId="76CB03A3" w:rsidR="00153C15" w:rsidRDefault="00153C15"/>
    <w:p w14:paraId="6557719C" w14:textId="60987B7B" w:rsidR="00153C15" w:rsidRDefault="00153C15">
      <w:r>
        <w:rPr>
          <w:noProof/>
        </w:rPr>
        <w:lastRenderedPageBreak/>
        <w:drawing>
          <wp:inline distT="0" distB="0" distL="0" distR="0" wp14:anchorId="6C1C837B" wp14:editId="4B751566">
            <wp:extent cx="5612130" cy="1875155"/>
            <wp:effectExtent l="0" t="0" r="762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1875155"/>
                    </a:xfrm>
                    <a:prstGeom prst="rect">
                      <a:avLst/>
                    </a:prstGeom>
                    <a:noFill/>
                    <a:ln>
                      <a:noFill/>
                    </a:ln>
                  </pic:spPr>
                </pic:pic>
              </a:graphicData>
            </a:graphic>
          </wp:inline>
        </w:drawing>
      </w:r>
    </w:p>
    <w:p w14:paraId="54C615B8" w14:textId="4E3C0D3C" w:rsidR="004E2A31" w:rsidRDefault="004E2A31"/>
    <w:p w14:paraId="64B1517E" w14:textId="77777777" w:rsidR="004E2A31" w:rsidRDefault="004E2A31" w:rsidP="004E2A31">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4C8A3149" w14:textId="77777777" w:rsidR="004E2A31" w:rsidRPr="004E2A31" w:rsidRDefault="004E2A31" w:rsidP="004E2A31">
      <w:pPr>
        <w:shd w:val="clear" w:color="auto" w:fill="121F3D"/>
        <w:spacing w:after="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w:t>
      </w:r>
      <w:r w:rsidRPr="004E2A31">
        <w:rPr>
          <w:rFonts w:ascii="Roboto" w:eastAsia="Times New Roman" w:hAnsi="Roboto" w:cs="Times New Roman"/>
          <w:b/>
          <w:bCs/>
          <w:color w:val="BECDE3"/>
          <w:sz w:val="24"/>
          <w:szCs w:val="24"/>
          <w:lang w:eastAsia="es-CO"/>
        </w:rPr>
        <w:t>Modularidad</w:t>
      </w:r>
      <w:r w:rsidRPr="004E2A31">
        <w:rPr>
          <w:rFonts w:ascii="Roboto" w:eastAsia="Times New Roman" w:hAnsi="Roboto" w:cs="Times New Roman"/>
          <w:color w:val="BECDE3"/>
          <w:sz w:val="24"/>
          <w:szCs w:val="24"/>
          <w:lang w:eastAsia="es-CO"/>
        </w:rPr>
        <w:t> consiste en dividir nuestro programa en diferentes módulos de forma que puedan unirse o separarse sin romperse entre ellos o perder alguna funcionalidad.</w:t>
      </w:r>
    </w:p>
    <w:p w14:paraId="6C919303" w14:textId="77777777" w:rsidR="004E2A31" w:rsidRPr="004E2A31" w:rsidRDefault="004E2A31" w:rsidP="004E2A31">
      <w:pPr>
        <w:shd w:val="clear" w:color="auto" w:fill="121F3D"/>
        <w:spacing w:after="336"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Modularidad en Programación Orientada a Objetos nos ayuda a:</w:t>
      </w:r>
    </w:p>
    <w:p w14:paraId="27C1BD9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Reutilizar código.</w:t>
      </w:r>
    </w:p>
    <w:p w14:paraId="4E935273"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Evitar colapsos.</w:t>
      </w:r>
    </w:p>
    <w:p w14:paraId="04CEE4A4"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Que nuestro código sea mantenible.</w:t>
      </w:r>
    </w:p>
    <w:p w14:paraId="1026196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Mejorar la legibilidad.</w:t>
      </w:r>
    </w:p>
    <w:p w14:paraId="20A97C9B"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Resolución rápida de problemas.</w:t>
      </w:r>
    </w:p>
    <w:p w14:paraId="70D48505" w14:textId="41709311" w:rsidR="004E2A31" w:rsidRDefault="004E2A31"/>
    <w:p w14:paraId="16C6C214" w14:textId="2E4D7004" w:rsidR="00ED5940" w:rsidRDefault="00ED5940">
      <w:pPr>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Modularidad;</w:t>
      </w:r>
      <w:r w:rsidRPr="00ED5940">
        <w:rPr>
          <w:rFonts w:ascii="Roboto" w:hAnsi="Roboto"/>
          <w:color w:val="EFF3F8"/>
          <w:sz w:val="21"/>
          <w:szCs w:val="21"/>
          <w:shd w:val="clear" w:color="auto" w:fill="24385B"/>
        </w:rPr>
        <w:t xml:space="preserve"> </w:t>
      </w:r>
      <w:r>
        <w:rPr>
          <w:rFonts w:ascii="Roboto" w:hAnsi="Roboto"/>
          <w:color w:val="EFF3F8"/>
          <w:sz w:val="21"/>
          <w:szCs w:val="21"/>
          <w:shd w:val="clear" w:color="auto" w:fill="24385B"/>
        </w:rPr>
        <w:t xml:space="preserve">Lo mejor para tener un </w:t>
      </w:r>
      <w:proofErr w:type="spellStart"/>
      <w:r>
        <w:rPr>
          <w:rFonts w:ascii="Roboto" w:hAnsi="Roboto"/>
          <w:color w:val="EFF3F8"/>
          <w:sz w:val="21"/>
          <w:szCs w:val="21"/>
          <w:shd w:val="clear" w:color="auto" w:fill="24385B"/>
        </w:rPr>
        <w:t>codigo</w:t>
      </w:r>
      <w:proofErr w:type="spellEnd"/>
      <w:r>
        <w:rPr>
          <w:rFonts w:ascii="Roboto" w:hAnsi="Roboto"/>
          <w:color w:val="EFF3F8"/>
          <w:sz w:val="21"/>
          <w:szCs w:val="21"/>
          <w:shd w:val="clear" w:color="auto" w:fill="24385B"/>
        </w:rPr>
        <w:t xml:space="preserve"> muy mantenible y extensible, comprender </w:t>
      </w:r>
      <w:proofErr w:type="gramStart"/>
      <w:r>
        <w:rPr>
          <w:rFonts w:ascii="Roboto" w:hAnsi="Roboto"/>
          <w:color w:val="EFF3F8"/>
          <w:sz w:val="21"/>
          <w:szCs w:val="21"/>
          <w:shd w:val="clear" w:color="auto" w:fill="24385B"/>
        </w:rPr>
        <w:t>la modularidad</w:t>
      </w:r>
      <w:proofErr w:type="gramEnd"/>
      <w:r>
        <w:rPr>
          <w:rFonts w:ascii="Roboto" w:hAnsi="Roboto"/>
          <w:color w:val="EFF3F8"/>
          <w:sz w:val="21"/>
          <w:szCs w:val="21"/>
          <w:shd w:val="clear" w:color="auto" w:fill="24385B"/>
        </w:rPr>
        <w:t>. No solo en java.</w:t>
      </w:r>
    </w:p>
    <w:p w14:paraId="6A149227" w14:textId="47122149" w:rsidR="00ED5940" w:rsidRDefault="00ED5940">
      <w:r>
        <w:rPr>
          <w:noProof/>
        </w:rPr>
        <w:drawing>
          <wp:inline distT="0" distB="0" distL="0" distR="0" wp14:anchorId="32C2944B" wp14:editId="58EBE0FB">
            <wp:extent cx="3040380" cy="1508760"/>
            <wp:effectExtent l="0" t="0" r="762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0380" cy="1508760"/>
                    </a:xfrm>
                    <a:prstGeom prst="rect">
                      <a:avLst/>
                    </a:prstGeom>
                    <a:noFill/>
                    <a:ln>
                      <a:noFill/>
                    </a:ln>
                  </pic:spPr>
                </pic:pic>
              </a:graphicData>
            </a:graphic>
          </wp:inline>
        </w:drawing>
      </w:r>
    </w:p>
    <w:p w14:paraId="1D93D140" w14:textId="5ED15C58" w:rsidR="00300B68" w:rsidRDefault="00300B68"/>
    <w:p w14:paraId="20D08997" w14:textId="77777777" w:rsidR="00300B68" w:rsidRDefault="00300B68"/>
    <w:p w14:paraId="5B380530" w14:textId="77777777" w:rsidR="00300B68" w:rsidRDefault="00300B68" w:rsidP="00300B68">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Creando nuestra primera Clase</w:t>
      </w:r>
    </w:p>
    <w:p w14:paraId="12135E22"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Nuestro proyecto en este curso es construir un sistema que nos permita listar y agendar nuestras citas médicas, por lo que debemos crear algunas clases para cada integrante del sistema: doctores, pacientes, entre otras.</w:t>
      </w:r>
    </w:p>
    <w:p w14:paraId="0C0EFBDF"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Así vamos a crear nuestra </w:t>
      </w:r>
      <w:proofErr w:type="gramStart"/>
      <w:r>
        <w:rPr>
          <w:rFonts w:ascii="Roboto" w:hAnsi="Roboto"/>
          <w:color w:val="BECDE3"/>
        </w:rPr>
        <w:t>primer clase</w:t>
      </w:r>
      <w:proofErr w:type="gramEnd"/>
      <w:r>
        <w:rPr>
          <w:rFonts w:ascii="Roboto" w:hAnsi="Roboto"/>
          <w:color w:val="BECDE3"/>
        </w:rPr>
        <w:t xml:space="preserve"> con sus métodos y atributos:</w:t>
      </w:r>
    </w:p>
    <w:p w14:paraId="35E1525C"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Clases</w:t>
      </w:r>
      <w:proofErr w:type="spellEnd"/>
      <w:r w:rsidRPr="00300B68">
        <w:rPr>
          <w:rStyle w:val="hljs-comment"/>
          <w:color w:val="75715E"/>
          <w:sz w:val="21"/>
          <w:szCs w:val="21"/>
          <w:shd w:val="clear" w:color="auto" w:fill="0C1633"/>
          <w:lang w:val="en-US"/>
        </w:rPr>
        <w:t>:</w:t>
      </w:r>
    </w:p>
    <w:p w14:paraId="20215DAE"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keyword"/>
          <w:b/>
          <w:bCs/>
          <w:color w:val="F92672"/>
          <w:sz w:val="21"/>
          <w:szCs w:val="21"/>
          <w:shd w:val="clear" w:color="auto" w:fill="0C1633"/>
          <w:lang w:val="en-US"/>
        </w:rPr>
        <w:t>public</w:t>
      </w: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class</w:t>
      </w:r>
      <w:r w:rsidRPr="00300B68">
        <w:rPr>
          <w:rStyle w:val="hljs-class"/>
          <w:color w:val="FFFFFF"/>
          <w:sz w:val="21"/>
          <w:szCs w:val="21"/>
          <w:shd w:val="clear" w:color="auto" w:fill="0C1633"/>
          <w:lang w:val="en-US"/>
        </w:rPr>
        <w:t xml:space="preserve"> </w:t>
      </w:r>
      <w:r w:rsidRPr="00300B68">
        <w:rPr>
          <w:rStyle w:val="hljs-title"/>
          <w:b/>
          <w:bCs/>
          <w:color w:val="FFFFFF"/>
          <w:sz w:val="21"/>
          <w:szCs w:val="21"/>
          <w:shd w:val="clear" w:color="auto" w:fill="0C1633"/>
          <w:lang w:val="en-US"/>
        </w:rPr>
        <w:t>Doctor</w:t>
      </w:r>
      <w:r w:rsidRPr="00300B68">
        <w:rPr>
          <w:rStyle w:val="hljs-class"/>
          <w:color w:val="FFFFFF"/>
          <w:sz w:val="21"/>
          <w:szCs w:val="21"/>
          <w:shd w:val="clear" w:color="auto" w:fill="0C1633"/>
          <w:lang w:val="en-US"/>
        </w:rPr>
        <w:t xml:space="preserve"> </w:t>
      </w:r>
      <w:r w:rsidRPr="00300B68">
        <w:rPr>
          <w:rStyle w:val="CdigoHTML"/>
          <w:color w:val="FFFFFF"/>
          <w:sz w:val="21"/>
          <w:szCs w:val="21"/>
          <w:shd w:val="clear" w:color="auto" w:fill="0C1633"/>
          <w:lang w:val="en-US"/>
        </w:rPr>
        <w:t>{</w:t>
      </w:r>
    </w:p>
    <w:p w14:paraId="3B138FE9"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Atributos</w:t>
      </w:r>
      <w:proofErr w:type="spellEnd"/>
      <w:r w:rsidRPr="00300B68">
        <w:rPr>
          <w:rStyle w:val="hljs-comment"/>
          <w:color w:val="75715E"/>
          <w:sz w:val="21"/>
          <w:szCs w:val="21"/>
          <w:shd w:val="clear" w:color="auto" w:fill="0C1633"/>
          <w:lang w:val="en-US"/>
        </w:rPr>
        <w:t>:</w:t>
      </w:r>
    </w:p>
    <w:p w14:paraId="7884C438"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int</w:t>
      </w:r>
      <w:r w:rsidRPr="00300B68">
        <w:rPr>
          <w:rStyle w:val="CdigoHTML"/>
          <w:color w:val="FFFFFF"/>
          <w:sz w:val="21"/>
          <w:szCs w:val="21"/>
          <w:shd w:val="clear" w:color="auto" w:fill="0C1633"/>
          <w:lang w:val="en-US"/>
        </w:rPr>
        <w:t xml:space="preserve"> </w:t>
      </w:r>
      <w:proofErr w:type="gramStart"/>
      <w:r w:rsidRPr="00300B68">
        <w:rPr>
          <w:rStyle w:val="CdigoHTML"/>
          <w:color w:val="FFFFFF"/>
          <w:sz w:val="21"/>
          <w:szCs w:val="21"/>
          <w:shd w:val="clear" w:color="auto" w:fill="0C1633"/>
          <w:lang w:val="en-US"/>
        </w:rPr>
        <w:t>id;</w:t>
      </w:r>
      <w:proofErr w:type="gramEnd"/>
    </w:p>
    <w:p w14:paraId="18688BBC"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300B68">
        <w:rPr>
          <w:rStyle w:val="CdigoHTML"/>
          <w:color w:val="FFFFFF"/>
          <w:sz w:val="21"/>
          <w:szCs w:val="21"/>
          <w:shd w:val="clear" w:color="auto" w:fill="0C1633"/>
          <w:lang w:val="en-US"/>
        </w:rPr>
        <w:t xml:space="preserve">  </w:t>
      </w:r>
      <w:proofErr w:type="spellStart"/>
      <w:r w:rsidRPr="000C3C6B">
        <w:rPr>
          <w:rStyle w:val="CdigoHTML"/>
          <w:color w:val="FFFFFF"/>
          <w:sz w:val="21"/>
          <w:szCs w:val="21"/>
          <w:shd w:val="clear" w:color="auto" w:fill="0C1633"/>
        </w:rPr>
        <w:t>String</w:t>
      </w:r>
      <w:proofErr w:type="spellEnd"/>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name</w:t>
      </w:r>
      <w:proofErr w:type="spellEnd"/>
      <w:r w:rsidRPr="000C3C6B">
        <w:rPr>
          <w:rStyle w:val="CdigoHTML"/>
          <w:color w:val="FFFFFF"/>
          <w:sz w:val="21"/>
          <w:szCs w:val="21"/>
          <w:shd w:val="clear" w:color="auto" w:fill="0C1633"/>
        </w:rPr>
        <w:t>;</w:t>
      </w:r>
    </w:p>
    <w:p w14:paraId="7DC57A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String</w:t>
      </w:r>
      <w:proofErr w:type="spellEnd"/>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speciality</w:t>
      </w:r>
      <w:proofErr w:type="spellEnd"/>
      <w:r w:rsidRPr="000C3C6B">
        <w:rPr>
          <w:rStyle w:val="CdigoHTML"/>
          <w:color w:val="FFFFFF"/>
          <w:sz w:val="21"/>
          <w:szCs w:val="21"/>
          <w:shd w:val="clear" w:color="auto" w:fill="0C1633"/>
        </w:rPr>
        <w:t>;</w:t>
      </w:r>
    </w:p>
    <w:p w14:paraId="1BFEF37F"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p>
    <w:p w14:paraId="1ED003D0"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sidRPr="000C3C6B">
        <w:rPr>
          <w:rStyle w:val="hljs-comment"/>
          <w:color w:val="75715E"/>
          <w:sz w:val="21"/>
          <w:szCs w:val="21"/>
          <w:shd w:val="clear" w:color="auto" w:fill="0C1633"/>
        </w:rPr>
        <w:t>// Comportamientos (métodos):</w:t>
      </w:r>
    </w:p>
    <w:p w14:paraId="2D2F10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proofErr w:type="spellStart"/>
      <w:r w:rsidRPr="000C3C6B">
        <w:rPr>
          <w:rStyle w:val="hljs-keyword"/>
          <w:b/>
          <w:bCs/>
          <w:color w:val="F92672"/>
          <w:sz w:val="21"/>
          <w:szCs w:val="21"/>
          <w:shd w:val="clear" w:color="auto" w:fill="0C1633"/>
        </w:rPr>
        <w:t>public</w:t>
      </w:r>
      <w:proofErr w:type="spellEnd"/>
      <w:r w:rsidRPr="000C3C6B">
        <w:rPr>
          <w:rStyle w:val="hljs-function"/>
          <w:color w:val="FFFFFF"/>
          <w:sz w:val="21"/>
          <w:szCs w:val="21"/>
          <w:shd w:val="clear" w:color="auto" w:fill="0C1633"/>
        </w:rPr>
        <w:t xml:space="preserve"> </w:t>
      </w:r>
      <w:proofErr w:type="spellStart"/>
      <w:r w:rsidRPr="000C3C6B">
        <w:rPr>
          <w:rStyle w:val="hljs-keyword"/>
          <w:b/>
          <w:bCs/>
          <w:color w:val="F92672"/>
          <w:sz w:val="21"/>
          <w:szCs w:val="21"/>
          <w:shd w:val="clear" w:color="auto" w:fill="0C1633"/>
        </w:rPr>
        <w:t>void</w:t>
      </w:r>
      <w:proofErr w:type="spellEnd"/>
      <w:r w:rsidRPr="000C3C6B">
        <w:rPr>
          <w:rStyle w:val="hljs-function"/>
          <w:color w:val="FFFFFF"/>
          <w:sz w:val="21"/>
          <w:szCs w:val="21"/>
          <w:shd w:val="clear" w:color="auto" w:fill="0C1633"/>
        </w:rPr>
        <w:t xml:space="preserve"> </w:t>
      </w:r>
      <w:proofErr w:type="spellStart"/>
      <w:proofErr w:type="gramStart"/>
      <w:r w:rsidRPr="000C3C6B">
        <w:rPr>
          <w:rStyle w:val="hljs-title"/>
          <w:b/>
          <w:bCs/>
          <w:color w:val="A6E22E"/>
          <w:sz w:val="21"/>
          <w:szCs w:val="21"/>
          <w:shd w:val="clear" w:color="auto" w:fill="0C1633"/>
        </w:rPr>
        <w:t>showName</w:t>
      </w:r>
      <w:proofErr w:type="spellEnd"/>
      <w:r w:rsidRPr="000C3C6B">
        <w:rPr>
          <w:rStyle w:val="hljs-params"/>
          <w:color w:val="FFFFFF"/>
          <w:sz w:val="21"/>
          <w:szCs w:val="21"/>
          <w:shd w:val="clear" w:color="auto" w:fill="0C1633"/>
        </w:rPr>
        <w:t>(</w:t>
      </w:r>
      <w:proofErr w:type="gramEnd"/>
      <w:r w:rsidRPr="000C3C6B">
        <w:rPr>
          <w:rStyle w:val="hljs-params"/>
          <w:color w:val="FFFFFF"/>
          <w:sz w:val="21"/>
          <w:szCs w:val="21"/>
          <w:shd w:val="clear" w:color="auto" w:fill="0C1633"/>
        </w:rPr>
        <w:t>)</w:t>
      </w:r>
      <w:r w:rsidRPr="000C3C6B">
        <w:rPr>
          <w:rStyle w:val="hljs-function"/>
          <w:color w:val="FFFFFF"/>
          <w:sz w:val="21"/>
          <w:szCs w:val="21"/>
          <w:shd w:val="clear" w:color="auto" w:fill="0C1633"/>
        </w:rPr>
        <w:t xml:space="preserve"> </w:t>
      </w:r>
      <w:r w:rsidRPr="000C3C6B">
        <w:rPr>
          <w:rStyle w:val="CdigoHTML"/>
          <w:color w:val="FFFFFF"/>
          <w:sz w:val="21"/>
          <w:szCs w:val="21"/>
          <w:shd w:val="clear" w:color="auto" w:fill="0C1633"/>
        </w:rPr>
        <w:t>{</w:t>
      </w:r>
    </w:p>
    <w:p w14:paraId="019E2166" w14:textId="77777777" w:rsidR="00300B68"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Pr>
          <w:rStyle w:val="hljs-comment"/>
          <w:color w:val="75715E"/>
          <w:sz w:val="21"/>
          <w:szCs w:val="21"/>
          <w:shd w:val="clear" w:color="auto" w:fill="0C1633"/>
        </w:rPr>
        <w:t>// Instrucciones...</w:t>
      </w:r>
    </w:p>
    <w:p w14:paraId="2A73F3EA" w14:textId="77777777" w:rsidR="00300B68" w:rsidRDefault="00300B68" w:rsidP="00300B6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3D6111C7" w14:textId="77777777" w:rsidR="00300B68" w:rsidRDefault="00300B68" w:rsidP="00300B68">
      <w:pPr>
        <w:pStyle w:val="HTMLconformatoprevio"/>
        <w:shd w:val="clear" w:color="auto" w:fill="242620"/>
        <w:rPr>
          <w:color w:val="FFFFFF"/>
          <w:sz w:val="21"/>
          <w:szCs w:val="21"/>
        </w:rPr>
      </w:pPr>
      <w:r>
        <w:rPr>
          <w:rStyle w:val="CdigoHTML"/>
          <w:color w:val="FFFFFF"/>
          <w:sz w:val="21"/>
          <w:szCs w:val="21"/>
          <w:shd w:val="clear" w:color="auto" w:fill="0C1633"/>
        </w:rPr>
        <w:t>}</w:t>
      </w:r>
    </w:p>
    <w:p w14:paraId="0EFD99AE" w14:textId="5A041709" w:rsidR="00300B68" w:rsidRDefault="00300B68"/>
    <w:p w14:paraId="453291E9" w14:textId="77777777" w:rsidR="00B3219F" w:rsidRDefault="00B3219F" w:rsidP="00B3219F">
      <w:pPr>
        <w:pStyle w:val="Ttulo1"/>
        <w:shd w:val="clear" w:color="auto" w:fill="121F3D"/>
        <w:spacing w:before="161" w:beforeAutospacing="0" w:after="161" w:afterAutospacing="0"/>
        <w:rPr>
          <w:rFonts w:ascii="Roboto" w:hAnsi="Roboto"/>
          <w:color w:val="EFF3F8"/>
        </w:rPr>
      </w:pPr>
      <w:r>
        <w:rPr>
          <w:rFonts w:ascii="Roboto" w:hAnsi="Roboto"/>
          <w:color w:val="EFF3F8"/>
        </w:rPr>
        <w:t>Método constructor</w:t>
      </w:r>
    </w:p>
    <w:p w14:paraId="0F9BF786"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Método Constructor</w:t>
      </w:r>
      <w:r>
        <w:rPr>
          <w:rFonts w:ascii="Roboto" w:hAnsi="Roboto"/>
          <w:color w:val="BECDE3"/>
        </w:rPr>
        <w:t> es el primer método que se ejecuta por defecto cuando creamos una clase, nos permite crear nuevas instancias de una clase. Lo invocamos con la palabra reservada </w:t>
      </w:r>
      <w:r>
        <w:rPr>
          <w:rStyle w:val="CdigoHTML"/>
          <w:color w:val="BECDE3"/>
          <w:shd w:val="clear" w:color="auto" w:fill="0C1633"/>
        </w:rPr>
        <w:t>new</w:t>
      </w:r>
      <w:r>
        <w:rPr>
          <w:rFonts w:ascii="Roboto" w:hAnsi="Roboto"/>
          <w:color w:val="BECDE3"/>
        </w:rPr>
        <w:t> seguida del nombre con el que inicializamos la clase y paréntesis.</w:t>
      </w:r>
    </w:p>
    <w:p w14:paraId="6D737AB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xml:space="preserve">// </w:t>
      </w:r>
      <w:proofErr w:type="spellStart"/>
      <w:r>
        <w:rPr>
          <w:rStyle w:val="hljs-comment"/>
          <w:color w:val="75715E"/>
          <w:sz w:val="21"/>
          <w:szCs w:val="21"/>
          <w:shd w:val="clear" w:color="auto" w:fill="0C1633"/>
        </w:rPr>
        <w:t>nombreDeLaInstancia</w:t>
      </w:r>
      <w:proofErr w:type="spellEnd"/>
      <w:r>
        <w:rPr>
          <w:rStyle w:val="hljs-comment"/>
          <w:color w:val="75715E"/>
          <w:sz w:val="21"/>
          <w:szCs w:val="21"/>
          <w:shd w:val="clear" w:color="auto" w:fill="0C1633"/>
        </w:rPr>
        <w:t xml:space="preserve"> = new </w:t>
      </w:r>
      <w:proofErr w:type="spellStart"/>
      <w:proofErr w:type="gramStart"/>
      <w:r>
        <w:rPr>
          <w:rStyle w:val="hljs-comment"/>
          <w:color w:val="75715E"/>
          <w:sz w:val="21"/>
          <w:szCs w:val="21"/>
          <w:shd w:val="clear" w:color="auto" w:fill="0C1633"/>
        </w:rPr>
        <w:t>MétodoConstructor</w:t>
      </w:r>
      <w:proofErr w:type="spellEnd"/>
      <w:r>
        <w:rPr>
          <w:rStyle w:val="hljs-comment"/>
          <w:color w:val="75715E"/>
          <w:sz w:val="21"/>
          <w:szCs w:val="21"/>
          <w:shd w:val="clear" w:color="auto" w:fill="0C1633"/>
        </w:rPr>
        <w:t>(</w:t>
      </w:r>
      <w:proofErr w:type="gramEnd"/>
      <w:r>
        <w:rPr>
          <w:rStyle w:val="hljs-comment"/>
          <w:color w:val="75715E"/>
          <w:sz w:val="21"/>
          <w:szCs w:val="21"/>
          <w:shd w:val="clear" w:color="auto" w:fill="0C1633"/>
        </w:rPr>
        <w:t>);</w:t>
      </w:r>
    </w:p>
    <w:p w14:paraId="023695D2"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CdigoHTML"/>
          <w:color w:val="FFFFFF"/>
          <w:sz w:val="21"/>
          <w:szCs w:val="21"/>
          <w:shd w:val="clear" w:color="auto" w:fill="0C1633"/>
        </w:rPr>
        <w:t>myDoctor</w:t>
      </w:r>
      <w:proofErr w:type="spellEnd"/>
      <w:r>
        <w:rPr>
          <w:rStyle w:val="CdigoHTML"/>
          <w:color w:val="FFFFFF"/>
          <w:sz w:val="21"/>
          <w:szCs w:val="21"/>
          <w:shd w:val="clear" w:color="auto" w:fill="0C1633"/>
        </w:rPr>
        <w:t xml:space="preserve">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CdigoHTML"/>
          <w:color w:val="FFFFFF"/>
          <w:sz w:val="21"/>
          <w:szCs w:val="21"/>
          <w:shd w:val="clear" w:color="auto" w:fill="0C1633"/>
        </w:rPr>
        <w:t>);</w:t>
      </w:r>
    </w:p>
    <w:p w14:paraId="031E51B7" w14:textId="77777777" w:rsidR="00B3219F" w:rsidRDefault="00B3219F" w:rsidP="00B3219F">
      <w:pPr>
        <w:pStyle w:val="NormalWeb"/>
        <w:shd w:val="clear" w:color="auto" w:fill="121F3D"/>
        <w:spacing w:before="0" w:beforeAutospacing="0" w:after="336" w:afterAutospacing="0"/>
        <w:rPr>
          <w:rFonts w:ascii="Roboto" w:hAnsi="Roboto"/>
          <w:color w:val="BECDE3"/>
        </w:rPr>
      </w:pPr>
      <w:r>
        <w:rPr>
          <w:rFonts w:ascii="Roboto" w:hAnsi="Roboto"/>
          <w:color w:val="BECDE3"/>
        </w:rPr>
        <w:t>El compilador de Java crea un método constructor en caso de que no definamos uno, pero de todas formas es muy buena idea programarlo nosotros, ya que nos permite definir y/o configurar el comportamiento de nuestros objetos usando argumentos.</w:t>
      </w:r>
    </w:p>
    <w:p w14:paraId="3D318458"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Doctor</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2FAEEA8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Atributos...</w:t>
      </w:r>
    </w:p>
    <w:p w14:paraId="6468D31A" w14:textId="77777777" w:rsidR="00B3219F" w:rsidRDefault="00B3219F" w:rsidP="00B3219F">
      <w:pPr>
        <w:pStyle w:val="HTMLconformatoprevio"/>
        <w:shd w:val="clear" w:color="auto" w:fill="242620"/>
        <w:rPr>
          <w:rStyle w:val="CdigoHTML"/>
          <w:color w:val="FFFFFF"/>
          <w:sz w:val="21"/>
          <w:szCs w:val="21"/>
          <w:shd w:val="clear" w:color="auto" w:fill="0C1633"/>
        </w:rPr>
      </w:pPr>
    </w:p>
    <w:p w14:paraId="247768E9"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Método Constructor:</w:t>
      </w:r>
    </w:p>
    <w:p w14:paraId="14006BAB"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hljs-comment"/>
          <w:color w:val="75715E"/>
          <w:sz w:val="21"/>
          <w:szCs w:val="21"/>
          <w:shd w:val="clear" w:color="auto" w:fill="0C1633"/>
        </w:rPr>
        <w:t>/* parámetros */</w:t>
      </w:r>
      <w:r>
        <w:rPr>
          <w:rStyle w:val="CdigoHTML"/>
          <w:color w:val="FFFFFF"/>
          <w:sz w:val="21"/>
          <w:szCs w:val="21"/>
          <w:shd w:val="clear" w:color="auto" w:fill="0C1633"/>
        </w:rPr>
        <w:t>) {</w:t>
      </w:r>
    </w:p>
    <w:p w14:paraId="6F2F3B5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que se ejecutan al crear/instanciar</w:t>
      </w:r>
    </w:p>
    <w:p w14:paraId="02053A2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un nuevo objeto con la clase Doctor...</w:t>
      </w:r>
    </w:p>
    <w:p w14:paraId="1D93A14A"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39F482F"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0A11BAC"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método constructor no debe regresar ningún valor (no necesitamos un </w:t>
      </w:r>
      <w:proofErr w:type="spellStart"/>
      <w:r>
        <w:rPr>
          <w:rStyle w:val="CdigoHTML"/>
          <w:color w:val="BECDE3"/>
          <w:shd w:val="clear" w:color="auto" w:fill="0C1633"/>
        </w:rPr>
        <w:t>return</w:t>
      </w:r>
      <w:proofErr w:type="spellEnd"/>
      <w:r>
        <w:rPr>
          <w:rFonts w:ascii="Roboto" w:hAnsi="Roboto"/>
          <w:color w:val="BECDE3"/>
        </w:rPr>
        <w:t>). Más adelante estudiaremos un poco más a fondo cómo funcionan la sobrecarga de métodos y sobrecarga de constructores.</w:t>
      </w:r>
    </w:p>
    <w:p w14:paraId="69F4A1F6" w14:textId="599BE240" w:rsidR="00B3219F" w:rsidRDefault="00B3219F"/>
    <w:p w14:paraId="7A8B03B4" w14:textId="77777777" w:rsidR="009C0375" w:rsidRDefault="009C0375" w:rsidP="009C0375">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lastRenderedPageBreak/>
        <w:t>Static</w:t>
      </w:r>
      <w:proofErr w:type="spellEnd"/>
      <w:r>
        <w:rPr>
          <w:rFonts w:ascii="Roboto" w:hAnsi="Roboto"/>
          <w:color w:val="EFF3F8"/>
        </w:rPr>
        <w:t>: Variables y Métodos Estáticos</w:t>
      </w:r>
    </w:p>
    <w:p w14:paraId="5B784303"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Los métodos y variables estáticos nos ayudan a ejecutar o conseguir algún código desde clases no han sido instanciadas, ya que sus valores se guardan en la memoria de nuestro programa, no en diferentes objetos instanciados a través de una clase.</w:t>
      </w:r>
    </w:p>
    <w:p w14:paraId="2FAFAAC0"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Las variables estáticas mantienen su valor durante todo el ciclo de vida de nuestro programa, por lo tanto, podemos alterar los valores de una variable estática desde una clase y consumir su valor alterado desde otra sin necesidad de conectar ambas clases.</w:t>
      </w:r>
    </w:p>
    <w:p w14:paraId="0136475E"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También podemos importar los métodos estáticos de una clase para usarlos sin necesidad de escribir el nombre de la clase:</w:t>
      </w:r>
    </w:p>
    <w:p w14:paraId="1A5C9CCB" w14:textId="77777777" w:rsidR="009C0375" w:rsidRDefault="009C0375" w:rsidP="009C0375">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import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static</w:t>
      </w:r>
      <w:proofErr w:type="spellEnd"/>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com.anncode</w:t>
      </w:r>
      <w:proofErr w:type="gramEnd"/>
      <w:r>
        <w:rPr>
          <w:rStyle w:val="CdigoHTML"/>
          <w:color w:val="FFFFFF"/>
          <w:sz w:val="21"/>
          <w:szCs w:val="21"/>
          <w:shd w:val="clear" w:color="auto" w:fill="0C1633"/>
        </w:rPr>
        <w:t>.operaciones.Calculadora.*</w:t>
      </w:r>
    </w:p>
    <w:p w14:paraId="6DF7E1B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import</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CdigoHTML"/>
          <w:color w:val="FFFFFF"/>
          <w:sz w:val="21"/>
          <w:szCs w:val="21"/>
          <w:shd w:val="clear" w:color="auto" w:fill="0C1633"/>
          <w:lang w:val="en-US"/>
        </w:rPr>
        <w:t xml:space="preserve"> </w:t>
      </w:r>
      <w:proofErr w:type="gramStart"/>
      <w:r w:rsidRPr="009C0375">
        <w:rPr>
          <w:rStyle w:val="CdigoHTML"/>
          <w:color w:val="FFFFFF"/>
          <w:sz w:val="21"/>
          <w:szCs w:val="21"/>
          <w:shd w:val="clear" w:color="auto" w:fill="0C1633"/>
          <w:lang w:val="en-US"/>
        </w:rPr>
        <w:t>java.lang</w:t>
      </w:r>
      <w:proofErr w:type="gramEnd"/>
      <w:r w:rsidRPr="009C0375">
        <w:rPr>
          <w:rStyle w:val="CdigoHTML"/>
          <w:color w:val="FFFFFF"/>
          <w:sz w:val="21"/>
          <w:szCs w:val="21"/>
          <w:shd w:val="clear" w:color="auto" w:fill="0C1633"/>
          <w:lang w:val="en-US"/>
        </w:rPr>
        <w:t>.Math.*</w:t>
      </w:r>
    </w:p>
    <w:p w14:paraId="599A8015"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p>
    <w:p w14:paraId="17308504"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public</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class</w:t>
      </w:r>
      <w:r w:rsidRPr="009C0375">
        <w:rPr>
          <w:rStyle w:val="hljs-class"/>
          <w:color w:val="FFFFFF"/>
          <w:sz w:val="21"/>
          <w:szCs w:val="21"/>
          <w:shd w:val="clear" w:color="auto" w:fill="0C1633"/>
          <w:lang w:val="en-US"/>
        </w:rPr>
        <w:t xml:space="preserve"> </w:t>
      </w:r>
      <w:r w:rsidRPr="009C0375">
        <w:rPr>
          <w:rStyle w:val="hljs-title"/>
          <w:b/>
          <w:bCs/>
          <w:color w:val="FFFFFF"/>
          <w:sz w:val="21"/>
          <w:szCs w:val="21"/>
          <w:shd w:val="clear" w:color="auto" w:fill="0C1633"/>
          <w:lang w:val="en-US"/>
        </w:rPr>
        <w:t>Principal</w:t>
      </w:r>
      <w:r w:rsidRPr="009C0375">
        <w:rPr>
          <w:rStyle w:val="hljs-class"/>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3B6BA6B2"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public</w:t>
      </w:r>
      <w:r w:rsidRPr="009C0375">
        <w:rPr>
          <w:rStyle w:val="hljs-function"/>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hljs-function"/>
          <w:color w:val="FFFFFF"/>
          <w:sz w:val="21"/>
          <w:szCs w:val="21"/>
          <w:shd w:val="clear" w:color="auto" w:fill="0C1633"/>
          <w:lang w:val="en-US"/>
        </w:rPr>
        <w:t xml:space="preserve"> </w:t>
      </w:r>
      <w:r w:rsidRPr="009C0375">
        <w:rPr>
          <w:rStyle w:val="hljs-title"/>
          <w:b/>
          <w:bCs/>
          <w:color w:val="A6E22E"/>
          <w:sz w:val="21"/>
          <w:szCs w:val="21"/>
          <w:shd w:val="clear" w:color="auto" w:fill="0C1633"/>
          <w:lang w:val="en-US"/>
        </w:rPr>
        <w:t>void</w:t>
      </w:r>
      <w:r w:rsidRPr="009C0375">
        <w:rPr>
          <w:rStyle w:val="hljs-function"/>
          <w:color w:val="FFFFFF"/>
          <w:sz w:val="21"/>
          <w:szCs w:val="21"/>
          <w:shd w:val="clear" w:color="auto" w:fill="0C1633"/>
          <w:lang w:val="en-US"/>
        </w:rPr>
        <w:t xml:space="preserve"> </w:t>
      </w:r>
      <w:r w:rsidRPr="009C0375">
        <w:rPr>
          <w:rStyle w:val="hljs-params"/>
          <w:color w:val="FFFFFF"/>
          <w:sz w:val="21"/>
          <w:szCs w:val="21"/>
          <w:shd w:val="clear" w:color="auto" w:fill="0C1633"/>
          <w:lang w:val="en-US"/>
        </w:rPr>
        <w:t>(</w:t>
      </w:r>
      <w:proofErr w:type="gramStart"/>
      <w:r w:rsidRPr="009C0375">
        <w:rPr>
          <w:rStyle w:val="hljs-params"/>
          <w:color w:val="FFFFFF"/>
          <w:sz w:val="21"/>
          <w:szCs w:val="21"/>
          <w:shd w:val="clear" w:color="auto" w:fill="0C1633"/>
          <w:lang w:val="en-US"/>
        </w:rPr>
        <w:t>String[</w:t>
      </w:r>
      <w:proofErr w:type="gramEnd"/>
      <w:r w:rsidRPr="009C0375">
        <w:rPr>
          <w:rStyle w:val="hljs-params"/>
          <w:color w:val="FFFFFF"/>
          <w:sz w:val="21"/>
          <w:szCs w:val="21"/>
          <w:shd w:val="clear" w:color="auto" w:fill="0C1633"/>
          <w:lang w:val="en-US"/>
        </w:rPr>
        <w:t xml:space="preserve">] </w:t>
      </w:r>
      <w:proofErr w:type="spellStart"/>
      <w:r w:rsidRPr="009C0375">
        <w:rPr>
          <w:rStyle w:val="hljs-params"/>
          <w:color w:val="FFFFFF"/>
          <w:sz w:val="21"/>
          <w:szCs w:val="21"/>
          <w:shd w:val="clear" w:color="auto" w:fill="0C1633"/>
          <w:lang w:val="en-US"/>
        </w:rPr>
        <w:t>args</w:t>
      </w:r>
      <w:proofErr w:type="spellEnd"/>
      <w:r w:rsidRPr="009C0375">
        <w:rPr>
          <w:rStyle w:val="hljs-params"/>
          <w:color w:val="FFFFFF"/>
          <w:sz w:val="21"/>
          <w:szCs w:val="21"/>
          <w:shd w:val="clear" w:color="auto" w:fill="0C1633"/>
          <w:lang w:val="en-US"/>
        </w:rPr>
        <w:t>)</w:t>
      </w:r>
      <w:r w:rsidRPr="009C0375">
        <w:rPr>
          <w:rStyle w:val="hljs-function"/>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2BE6D601"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int</w:t>
      </w:r>
      <w:r w:rsidRPr="009C0375">
        <w:rPr>
          <w:rStyle w:val="CdigoHTML"/>
          <w:color w:val="FFFFFF"/>
          <w:sz w:val="21"/>
          <w:szCs w:val="21"/>
          <w:shd w:val="clear" w:color="auto" w:fill="0C1633"/>
          <w:lang w:val="en-US"/>
        </w:rPr>
        <w:t xml:space="preserve"> number = </w:t>
      </w:r>
      <w:proofErr w:type="spellStart"/>
      <w:proofErr w:type="gramStart"/>
      <w:r w:rsidRPr="009C0375">
        <w:rPr>
          <w:rStyle w:val="CdigoHTML"/>
          <w:color w:val="FFFFFF"/>
          <w:sz w:val="21"/>
          <w:szCs w:val="21"/>
          <w:shd w:val="clear" w:color="auto" w:fill="0C1633"/>
          <w:lang w:val="en-US"/>
        </w:rPr>
        <w:t>suma</w:t>
      </w:r>
      <w:proofErr w:type="spellEnd"/>
      <w:r w:rsidRPr="009C0375">
        <w:rPr>
          <w:rStyle w:val="CdigoHTML"/>
          <w:color w:val="FFFFFF"/>
          <w:sz w:val="21"/>
          <w:szCs w:val="21"/>
          <w:shd w:val="clear" w:color="auto" w:fill="0C1633"/>
          <w:lang w:val="en-US"/>
        </w:rPr>
        <w:t>(</w:t>
      </w:r>
      <w:proofErr w:type="gramEnd"/>
      <w:r w:rsidRPr="009C0375">
        <w:rPr>
          <w:rStyle w:val="hljs-number"/>
          <w:color w:val="FFFFFF"/>
          <w:sz w:val="21"/>
          <w:szCs w:val="21"/>
          <w:shd w:val="clear" w:color="auto" w:fill="0C1633"/>
          <w:lang w:val="en-US"/>
        </w:rPr>
        <w:t>3</w:t>
      </w:r>
      <w:r w:rsidRPr="009C0375">
        <w:rPr>
          <w:rStyle w:val="CdigoHTML"/>
          <w:color w:val="FFFFFF"/>
          <w:sz w:val="21"/>
          <w:szCs w:val="21"/>
          <w:shd w:val="clear" w:color="auto" w:fill="0C1633"/>
          <w:lang w:val="en-US"/>
        </w:rPr>
        <w:t xml:space="preserve">, </w:t>
      </w:r>
      <w:r w:rsidRPr="009C0375">
        <w:rPr>
          <w:rStyle w:val="hljs-number"/>
          <w:color w:val="FFFFFF"/>
          <w:sz w:val="21"/>
          <w:szCs w:val="21"/>
          <w:shd w:val="clear" w:color="auto" w:fill="0C1633"/>
          <w:lang w:val="en-US"/>
        </w:rPr>
        <w:t>5</w:t>
      </w:r>
      <w:r w:rsidRPr="009C0375">
        <w:rPr>
          <w:rStyle w:val="CdigoHTML"/>
          <w:color w:val="FFFFFF"/>
          <w:sz w:val="21"/>
          <w:szCs w:val="21"/>
          <w:shd w:val="clear" w:color="auto" w:fill="0C1633"/>
          <w:lang w:val="en-US"/>
        </w:rPr>
        <w:t>);</w:t>
      </w:r>
    </w:p>
    <w:p w14:paraId="51ACA7F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proofErr w:type="spellStart"/>
      <w:r w:rsidRPr="009C0375">
        <w:rPr>
          <w:rStyle w:val="CdigoHTML"/>
          <w:color w:val="FFFFFF"/>
          <w:sz w:val="21"/>
          <w:szCs w:val="21"/>
          <w:shd w:val="clear" w:color="auto" w:fill="0C1633"/>
          <w:lang w:val="en-US"/>
        </w:rPr>
        <w:t>System.out.println</w:t>
      </w:r>
      <w:proofErr w:type="spellEnd"/>
      <w:r w:rsidRPr="009C0375">
        <w:rPr>
          <w:rStyle w:val="CdigoHTML"/>
          <w:color w:val="FFFFFF"/>
          <w:sz w:val="21"/>
          <w:szCs w:val="21"/>
          <w:shd w:val="clear" w:color="auto" w:fill="0C1633"/>
          <w:lang w:val="en-US"/>
        </w:rPr>
        <w:t>(number + PI</w:t>
      </w:r>
      <w:proofErr w:type="gramStart"/>
      <w:r w:rsidRPr="009C0375">
        <w:rPr>
          <w:rStyle w:val="CdigoHTML"/>
          <w:color w:val="FFFFFF"/>
          <w:sz w:val="21"/>
          <w:szCs w:val="21"/>
          <w:shd w:val="clear" w:color="auto" w:fill="0C1633"/>
          <w:lang w:val="en-US"/>
        </w:rPr>
        <w:t>);</w:t>
      </w:r>
      <w:proofErr w:type="gramEnd"/>
    </w:p>
    <w:p w14:paraId="67B3E8F8" w14:textId="77777777" w:rsidR="009C0375" w:rsidRDefault="009C0375" w:rsidP="009C0375">
      <w:pPr>
        <w:pStyle w:val="HTMLconformatoprevio"/>
        <w:shd w:val="clear" w:color="auto" w:fill="242620"/>
        <w:rPr>
          <w:rStyle w:val="CdigoHTML"/>
          <w:color w:val="FFFFFF"/>
          <w:sz w:val="21"/>
          <w:szCs w:val="21"/>
          <w:shd w:val="clear" w:color="auto" w:fill="0C1633"/>
        </w:rPr>
      </w:pPr>
      <w:r w:rsidRPr="009C0375">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7BFD6E2C" w14:textId="77777777" w:rsidR="009C0375" w:rsidRDefault="009C0375" w:rsidP="009C0375">
      <w:pPr>
        <w:pStyle w:val="HTMLconformatoprevio"/>
        <w:shd w:val="clear" w:color="auto" w:fill="242620"/>
        <w:rPr>
          <w:color w:val="FFFFFF"/>
          <w:sz w:val="21"/>
          <w:szCs w:val="21"/>
        </w:rPr>
      </w:pPr>
      <w:r>
        <w:rPr>
          <w:rStyle w:val="CdigoHTML"/>
          <w:color w:val="FFFFFF"/>
          <w:sz w:val="21"/>
          <w:szCs w:val="21"/>
          <w:shd w:val="clear" w:color="auto" w:fill="0C1633"/>
        </w:rPr>
        <w:t>}</w:t>
      </w:r>
    </w:p>
    <w:p w14:paraId="7534EB7D" w14:textId="065672DD" w:rsidR="009C0375" w:rsidRDefault="009C0375"/>
    <w:p w14:paraId="4169A80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es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se utiliza para definir métodos o variables de ese tipo estático. Utilizamos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para llamar una variable sin utilizar un objeto. Se invoca en una clase que no tiene instancias de la clase.</w:t>
      </w:r>
    </w:p>
    <w:p w14:paraId="0D60B34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nivel de </w:t>
      </w:r>
      <w:proofErr w:type="spellStart"/>
      <w:r>
        <w:rPr>
          <w:rStyle w:val="Textoennegrita"/>
          <w:rFonts w:ascii="Roboto" w:hAnsi="Roboto"/>
          <w:color w:val="EFF3F8"/>
          <w:sz w:val="21"/>
          <w:szCs w:val="21"/>
        </w:rPr>
        <w:t>Scope</w:t>
      </w:r>
      <w:proofErr w:type="spellEnd"/>
      <w:r>
        <w:rPr>
          <w:rFonts w:ascii="Roboto" w:hAnsi="Roboto"/>
          <w:color w:val="EFF3F8"/>
          <w:sz w:val="21"/>
          <w:szCs w:val="21"/>
        </w:rPr>
        <w:t> tiene una variable de tipo </w:t>
      </w:r>
      <w:proofErr w:type="spellStart"/>
      <w:r>
        <w:rPr>
          <w:rStyle w:val="Textoennegrita"/>
          <w:rFonts w:ascii="Roboto" w:hAnsi="Roboto"/>
          <w:color w:val="EFF3F8"/>
          <w:sz w:val="21"/>
          <w:szCs w:val="21"/>
        </w:rPr>
        <w:t>Static</w:t>
      </w:r>
      <w:proofErr w:type="spellEnd"/>
      <w:r>
        <w:rPr>
          <w:rFonts w:ascii="Roboto" w:hAnsi="Roboto"/>
          <w:color w:val="EFF3F8"/>
          <w:sz w:val="21"/>
          <w:szCs w:val="21"/>
        </w:rPr>
        <w:t xml:space="preserve">? Una variable de ese </w:t>
      </w:r>
      <w:proofErr w:type="gramStart"/>
      <w:r>
        <w:rPr>
          <w:rFonts w:ascii="Roboto" w:hAnsi="Roboto"/>
          <w:color w:val="EFF3F8"/>
          <w:sz w:val="21"/>
          <w:szCs w:val="21"/>
        </w:rPr>
        <w:t>tipo,</w:t>
      </w:r>
      <w:proofErr w:type="gramEnd"/>
      <w:r>
        <w:rPr>
          <w:rFonts w:ascii="Roboto" w:hAnsi="Roboto"/>
          <w:color w:val="EFF3F8"/>
          <w:sz w:val="21"/>
          <w:szCs w:val="21"/>
        </w:rPr>
        <w:t xml:space="preserve"> mantiene su ciclo de vida en todo el programa mientras este corriendo el programa.</w:t>
      </w:r>
    </w:p>
    <w:p w14:paraId="3D814B92" w14:textId="39AE4FDF" w:rsidR="009C0375" w:rsidRDefault="00000000">
      <w:hyperlink r:id="rId10" w:history="1">
        <w:r w:rsidR="00CE36F3" w:rsidRPr="004D6D21">
          <w:rPr>
            <w:rStyle w:val="Hipervnculo"/>
          </w:rPr>
          <w:t>https://www.youtube.com/watch?v=mvBX4-5-A4o</w:t>
        </w:r>
      </w:hyperlink>
    </w:p>
    <w:p w14:paraId="0DCE6205" w14:textId="3B011C21" w:rsidR="00CE36F3" w:rsidRDefault="00CE36F3"/>
    <w:p w14:paraId="65A988E9" w14:textId="77777777" w:rsidR="00CE36F3" w:rsidRDefault="00CE36F3" w:rsidP="00CE36F3">
      <w:pPr>
        <w:pStyle w:val="Ttulo1"/>
        <w:shd w:val="clear" w:color="auto" w:fill="121F3D"/>
        <w:spacing w:before="161" w:beforeAutospacing="0" w:after="161" w:afterAutospacing="0"/>
        <w:rPr>
          <w:rFonts w:ascii="Roboto" w:hAnsi="Roboto"/>
          <w:color w:val="EFF3F8"/>
        </w:rPr>
      </w:pPr>
      <w:r>
        <w:rPr>
          <w:rFonts w:ascii="Roboto" w:hAnsi="Roboto"/>
          <w:color w:val="EFF3F8"/>
        </w:rPr>
        <w:t>Creando elementos estáticos</w:t>
      </w:r>
    </w:p>
    <w:p w14:paraId="1031A3F6" w14:textId="77777777" w:rsidR="00CE36F3" w:rsidRDefault="00CE36F3" w:rsidP="00CE36F3">
      <w:pPr>
        <w:pStyle w:val="NormalWeb"/>
        <w:shd w:val="clear" w:color="auto" w:fill="121F3D"/>
        <w:spacing w:before="0" w:beforeAutospacing="0" w:after="0" w:afterAutospacing="0"/>
        <w:rPr>
          <w:rFonts w:ascii="Roboto" w:hAnsi="Roboto"/>
          <w:color w:val="BECDE3"/>
        </w:rPr>
      </w:pPr>
      <w:r>
        <w:rPr>
          <w:rFonts w:ascii="Roboto" w:hAnsi="Roboto"/>
          <w:color w:val="BECDE3"/>
        </w:rPr>
        <w:t>En muchos casos nuestro código necesita ejecutar métodos que no necesariamente deben pertenecer a un objeto o instancia en concreto, ya que pueden ser muy generales (así como </w:t>
      </w:r>
      <w:proofErr w:type="spellStart"/>
      <w:r>
        <w:rPr>
          <w:rStyle w:val="CdigoHTML"/>
          <w:color w:val="BECDE3"/>
          <w:shd w:val="clear" w:color="auto" w:fill="0C1633"/>
        </w:rPr>
        <w:t>Math.Random</w:t>
      </w:r>
      <w:proofErr w:type="spellEnd"/>
      <w:r>
        <w:rPr>
          <w:rFonts w:ascii="Roboto" w:hAnsi="Roboto"/>
          <w:color w:val="BECDE3"/>
        </w:rPr>
        <w:t>) o los valores que almacenamos deben ser los mismos, sin importar si los consumimos desde una o más clases.</w:t>
      </w:r>
    </w:p>
    <w:p w14:paraId="5B6BD9E6" w14:textId="77777777" w:rsidR="00CE36F3" w:rsidRDefault="00CE36F3" w:rsidP="00CE36F3">
      <w:pPr>
        <w:pStyle w:val="NormalWeb"/>
        <w:shd w:val="clear" w:color="auto" w:fill="121F3D"/>
        <w:spacing w:before="0" w:beforeAutospacing="0" w:after="336" w:afterAutospacing="0"/>
        <w:rPr>
          <w:rFonts w:ascii="Roboto" w:hAnsi="Roboto"/>
          <w:color w:val="BECDE3"/>
        </w:rPr>
      </w:pPr>
      <w:r>
        <w:rPr>
          <w:rFonts w:ascii="Roboto" w:hAnsi="Roboto"/>
          <w:color w:val="BECDE3"/>
        </w:rPr>
        <w:t>En todos estos casos vale la pena usar variables y métodos estáticos.</w:t>
      </w:r>
    </w:p>
    <w:p w14:paraId="34A0EF36" w14:textId="2E30F248" w:rsidR="00CE36F3" w:rsidRDefault="00CE36F3"/>
    <w:p w14:paraId="343CD828" w14:textId="77777777" w:rsidR="00F04A20" w:rsidRDefault="00F04A20" w:rsidP="00F04A20">
      <w:pPr>
        <w:pStyle w:val="Ttulo1"/>
        <w:shd w:val="clear" w:color="auto" w:fill="121F3D"/>
        <w:spacing w:before="161" w:beforeAutospacing="0" w:after="161" w:afterAutospacing="0"/>
        <w:rPr>
          <w:rFonts w:ascii="Roboto" w:hAnsi="Roboto"/>
          <w:color w:val="EFF3F8"/>
        </w:rPr>
      </w:pPr>
      <w:r>
        <w:rPr>
          <w:rFonts w:ascii="Roboto" w:hAnsi="Roboto"/>
          <w:color w:val="EFF3F8"/>
        </w:rPr>
        <w:t>Final: Variables Constantes</w:t>
      </w:r>
    </w:p>
    <w:p w14:paraId="05B34193"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 xml:space="preserve">He visto que muchos consideran final == </w:t>
      </w:r>
      <w:proofErr w:type="spellStart"/>
      <w:r>
        <w:rPr>
          <w:rFonts w:ascii="Roboto" w:hAnsi="Roboto"/>
          <w:color w:val="EFF3F8"/>
          <w:sz w:val="21"/>
          <w:szCs w:val="21"/>
        </w:rPr>
        <w:t>const</w:t>
      </w:r>
      <w:proofErr w:type="spellEnd"/>
      <w:r>
        <w:rPr>
          <w:rFonts w:ascii="Roboto" w:hAnsi="Roboto"/>
          <w:color w:val="EFF3F8"/>
          <w:sz w:val="21"/>
          <w:szCs w:val="21"/>
        </w:rPr>
        <w:t xml:space="preserve"> y esto no es verdad. Creo que es porque Ann debería de usar </w:t>
      </w:r>
      <w:proofErr w:type="spellStart"/>
      <w:r>
        <w:rPr>
          <w:rFonts w:ascii="Roboto" w:hAnsi="Roboto"/>
          <w:color w:val="EFF3F8"/>
          <w:sz w:val="21"/>
          <w:szCs w:val="21"/>
        </w:rPr>
        <w:t>const</w:t>
      </w:r>
      <w:proofErr w:type="spellEnd"/>
      <w:r>
        <w:rPr>
          <w:rFonts w:ascii="Roboto" w:hAnsi="Roboto"/>
          <w:color w:val="EFF3F8"/>
          <w:sz w:val="21"/>
          <w:szCs w:val="21"/>
        </w:rPr>
        <w:t xml:space="preserve"> según el ejemplo que mostró en la clase en lugar de final. </w:t>
      </w:r>
      <w:proofErr w:type="spellStart"/>
      <w:r>
        <w:rPr>
          <w:rFonts w:ascii="Roboto" w:hAnsi="Roboto"/>
          <w:color w:val="EFF3F8"/>
          <w:sz w:val="21"/>
          <w:szCs w:val="21"/>
        </w:rPr>
        <w:t>Dejenme</w:t>
      </w:r>
      <w:proofErr w:type="spellEnd"/>
      <w:r>
        <w:rPr>
          <w:rFonts w:ascii="Roboto" w:hAnsi="Roboto"/>
          <w:color w:val="EFF3F8"/>
          <w:sz w:val="21"/>
          <w:szCs w:val="21"/>
        </w:rPr>
        <w:t xml:space="preserve"> explicar.</w:t>
      </w:r>
      <w:r>
        <w:rPr>
          <w:rFonts w:ascii="Roboto" w:hAnsi="Roboto"/>
          <w:color w:val="EFF3F8"/>
          <w:sz w:val="21"/>
          <w:szCs w:val="21"/>
        </w:rPr>
        <w:br/>
        <w:t>Aunque se puede usar indistintamente en algunos casos, hay que tener en cuenta las diferencias.</w:t>
      </w:r>
      <w:r>
        <w:rPr>
          <w:rFonts w:ascii="Roboto" w:hAnsi="Roboto"/>
          <w:color w:val="EFF3F8"/>
          <w:sz w:val="21"/>
          <w:szCs w:val="21"/>
        </w:rPr>
        <w:br/>
        <w:t>¿Qué es final?</w:t>
      </w:r>
      <w:r>
        <w:rPr>
          <w:rFonts w:ascii="Roboto" w:hAnsi="Roboto"/>
          <w:color w:val="EFF3F8"/>
          <w:sz w:val="21"/>
          <w:szCs w:val="21"/>
        </w:rPr>
        <w:br/>
      </w:r>
      <w:r>
        <w:rPr>
          <w:rStyle w:val="nfasis"/>
          <w:rFonts w:ascii="Roboto" w:hAnsi="Roboto"/>
          <w:color w:val="EFF3F8"/>
          <w:sz w:val="21"/>
          <w:szCs w:val="21"/>
        </w:rPr>
        <w:t>final</w:t>
      </w:r>
      <w:r>
        <w:rPr>
          <w:rFonts w:ascii="Roboto" w:hAnsi="Roboto"/>
          <w:color w:val="EFF3F8"/>
          <w:sz w:val="21"/>
          <w:szCs w:val="21"/>
        </w:rPr>
        <w:t> quiere decir que solamente podemos hacer una sola asignación. Esto es: Lo podemos definir sin asignar un valor, pero después en algún momento se tiene que inicializar y ese valor no podrá cambiar.</w:t>
      </w:r>
      <w:r>
        <w:rPr>
          <w:rFonts w:ascii="Roboto" w:hAnsi="Roboto"/>
          <w:color w:val="EFF3F8"/>
          <w:sz w:val="21"/>
          <w:szCs w:val="21"/>
        </w:rPr>
        <w:br/>
        <w:t xml:space="preserve">¿Qué es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r>
      <w:proofErr w:type="spellStart"/>
      <w:r>
        <w:rPr>
          <w:rStyle w:val="nfasis"/>
          <w:rFonts w:ascii="Roboto" w:hAnsi="Roboto"/>
          <w:color w:val="EFF3F8"/>
          <w:sz w:val="21"/>
          <w:szCs w:val="21"/>
        </w:rPr>
        <w:t>const</w:t>
      </w:r>
      <w:proofErr w:type="spellEnd"/>
      <w:r>
        <w:rPr>
          <w:rFonts w:ascii="Roboto" w:hAnsi="Roboto"/>
          <w:color w:val="EFF3F8"/>
          <w:sz w:val="21"/>
          <w:szCs w:val="21"/>
        </w:rPr>
        <w:t xml:space="preserve"> es un poco más complejo y tiene algunas propiedades interesantes. Cuando se usa </w:t>
      </w:r>
      <w:proofErr w:type="spellStart"/>
      <w:r>
        <w:rPr>
          <w:rFonts w:ascii="Roboto" w:hAnsi="Roboto"/>
          <w:color w:val="EFF3F8"/>
          <w:sz w:val="21"/>
          <w:szCs w:val="21"/>
        </w:rPr>
        <w:t>const</w:t>
      </w:r>
      <w:proofErr w:type="spellEnd"/>
      <w:r>
        <w:rPr>
          <w:rFonts w:ascii="Roboto" w:hAnsi="Roboto"/>
          <w:color w:val="EFF3F8"/>
          <w:sz w:val="21"/>
          <w:szCs w:val="21"/>
        </w:rPr>
        <w:t xml:space="preserve"> quiere decir que el valor el cual tiene asignado se puede determinar completamente en la compilación. Por ejemplo: un valor de </w:t>
      </w:r>
      <w:proofErr w:type="spellStart"/>
      <w:r>
        <w:rPr>
          <w:rFonts w:ascii="Roboto" w:hAnsi="Roboto"/>
          <w:color w:val="EFF3F8"/>
          <w:sz w:val="21"/>
          <w:szCs w:val="21"/>
        </w:rPr>
        <w:t>const</w:t>
      </w:r>
      <w:proofErr w:type="spellEnd"/>
      <w:r>
        <w:rPr>
          <w:rFonts w:ascii="Roboto" w:hAnsi="Roboto"/>
          <w:color w:val="EFF3F8"/>
          <w:sz w:val="21"/>
          <w:szCs w:val="21"/>
        </w:rPr>
        <w:t xml:space="preserve"> puede ser: “1+2” pues se calcula al momento de compilar, y un valor invalido seria “new </w:t>
      </w:r>
      <w:proofErr w:type="spellStart"/>
      <w:proofErr w:type="gramStart"/>
      <w:r>
        <w:rPr>
          <w:rFonts w:ascii="Roboto" w:hAnsi="Roboto"/>
          <w:color w:val="EFF3F8"/>
          <w:sz w:val="21"/>
          <w:szCs w:val="21"/>
        </w:rPr>
        <w:t>DateTime.now</w:t>
      </w:r>
      <w:proofErr w:type="spellEnd"/>
      <w:r>
        <w:rPr>
          <w:rFonts w:ascii="Roboto" w:hAnsi="Roboto"/>
          <w:color w:val="EFF3F8"/>
          <w:sz w:val="21"/>
          <w:szCs w:val="21"/>
        </w:rPr>
        <w:t>(</w:t>
      </w:r>
      <w:proofErr w:type="gramEnd"/>
      <w:r>
        <w:rPr>
          <w:rFonts w:ascii="Roboto" w:hAnsi="Roboto"/>
          <w:color w:val="EFF3F8"/>
          <w:sz w:val="21"/>
          <w:szCs w:val="21"/>
        </w:rPr>
        <w:t xml:space="preserve">)” porque este último se obtiene en </w:t>
      </w:r>
      <w:proofErr w:type="spellStart"/>
      <w:r>
        <w:rPr>
          <w:rFonts w:ascii="Roboto" w:hAnsi="Roboto"/>
          <w:color w:val="EFF3F8"/>
          <w:sz w:val="21"/>
          <w:szCs w:val="21"/>
        </w:rPr>
        <w:t>runtime</w:t>
      </w:r>
      <w:proofErr w:type="spellEnd"/>
      <w:r>
        <w:rPr>
          <w:rFonts w:ascii="Roboto" w:hAnsi="Roboto"/>
          <w:color w:val="EFF3F8"/>
          <w:sz w:val="21"/>
          <w:szCs w:val="21"/>
        </w:rPr>
        <w:t>(Cuando ejecutas el programa).</w:t>
      </w:r>
      <w:r>
        <w:rPr>
          <w:rFonts w:ascii="Roboto" w:hAnsi="Roboto"/>
          <w:color w:val="EFF3F8"/>
          <w:sz w:val="21"/>
          <w:szCs w:val="21"/>
        </w:rPr>
        <w:br/>
        <w:t>Diferencias:</w:t>
      </w:r>
      <w:r>
        <w:rPr>
          <w:rFonts w:ascii="Roboto" w:hAnsi="Roboto"/>
          <w:color w:val="EFF3F8"/>
          <w:sz w:val="21"/>
          <w:szCs w:val="21"/>
        </w:rPr>
        <w:br/>
        <w:t xml:space="preserve">-Si usas </w:t>
      </w:r>
      <w:proofErr w:type="spellStart"/>
      <w:r>
        <w:rPr>
          <w:rFonts w:ascii="Roboto" w:hAnsi="Roboto"/>
          <w:color w:val="EFF3F8"/>
          <w:sz w:val="21"/>
          <w:szCs w:val="21"/>
        </w:rPr>
        <w:t>const</w:t>
      </w:r>
      <w:proofErr w:type="spellEnd"/>
      <w:r>
        <w:rPr>
          <w:rFonts w:ascii="Roboto" w:hAnsi="Roboto"/>
          <w:color w:val="EFF3F8"/>
          <w:sz w:val="21"/>
          <w:szCs w:val="21"/>
        </w:rPr>
        <w:t xml:space="preserve"> , lo tienes que declarar como “</w:t>
      </w:r>
      <w:proofErr w:type="spellStart"/>
      <w:r>
        <w:rPr>
          <w:rFonts w:ascii="Roboto" w:hAnsi="Roboto"/>
          <w:color w:val="EFF3F8"/>
          <w:sz w:val="21"/>
          <w:szCs w:val="21"/>
        </w:rPr>
        <w:t>static</w:t>
      </w:r>
      <w:proofErr w:type="spellEnd"/>
      <w:r>
        <w:rPr>
          <w:rFonts w:ascii="Roboto" w:hAnsi="Roboto"/>
          <w:color w:val="EFF3F8"/>
          <w:sz w:val="21"/>
          <w:szCs w:val="21"/>
        </w:rPr>
        <w:t xml:space="preserve"> </w:t>
      </w:r>
      <w:proofErr w:type="spellStart"/>
      <w:r>
        <w:rPr>
          <w:rFonts w:ascii="Roboto" w:hAnsi="Roboto"/>
          <w:color w:val="EFF3F8"/>
          <w:sz w:val="21"/>
          <w:szCs w:val="21"/>
        </w:rPr>
        <w:t>const</w:t>
      </w:r>
      <w:proofErr w:type="spellEnd"/>
      <w:r>
        <w:rPr>
          <w:rFonts w:ascii="Roboto" w:hAnsi="Roboto"/>
          <w:color w:val="EFF3F8"/>
          <w:sz w:val="21"/>
          <w:szCs w:val="21"/>
        </w:rPr>
        <w:t>” en lugar de solamente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t xml:space="preserve">-Cuando queremos una colección completamente inmutable, utilizamos </w:t>
      </w:r>
      <w:proofErr w:type="spellStart"/>
      <w:r>
        <w:rPr>
          <w:rFonts w:ascii="Roboto" w:hAnsi="Roboto"/>
          <w:color w:val="EFF3F8"/>
          <w:sz w:val="21"/>
          <w:szCs w:val="21"/>
        </w:rPr>
        <w:t>const</w:t>
      </w:r>
      <w:proofErr w:type="spellEnd"/>
      <w:r>
        <w:rPr>
          <w:rFonts w:ascii="Roboto" w:hAnsi="Roboto"/>
          <w:color w:val="EFF3F8"/>
          <w:sz w:val="21"/>
          <w:szCs w:val="21"/>
        </w:rPr>
        <w:t xml:space="preserve">, pues todo lo que esté dentro de esa colección también será inmutable. En </w:t>
      </w:r>
      <w:proofErr w:type="gramStart"/>
      <w:r>
        <w:rPr>
          <w:rFonts w:ascii="Roboto" w:hAnsi="Roboto"/>
          <w:color w:val="EFF3F8"/>
          <w:sz w:val="21"/>
          <w:szCs w:val="21"/>
        </w:rPr>
        <w:t>cambio</w:t>
      </w:r>
      <w:proofErr w:type="gramEnd"/>
      <w:r>
        <w:rPr>
          <w:rFonts w:ascii="Roboto" w:hAnsi="Roboto"/>
          <w:color w:val="EFF3F8"/>
          <w:sz w:val="21"/>
          <w:szCs w:val="21"/>
        </w:rPr>
        <w:t xml:space="preserve"> </w:t>
      </w:r>
      <w:proofErr w:type="spellStart"/>
      <w:r>
        <w:rPr>
          <w:rFonts w:ascii="Roboto" w:hAnsi="Roboto"/>
          <w:color w:val="EFF3F8"/>
          <w:sz w:val="21"/>
          <w:szCs w:val="21"/>
        </w:rPr>
        <w:t>si</w:t>
      </w:r>
      <w:proofErr w:type="spellEnd"/>
      <w:r>
        <w:rPr>
          <w:rFonts w:ascii="Roboto" w:hAnsi="Roboto"/>
          <w:color w:val="EFF3F8"/>
          <w:sz w:val="21"/>
          <w:szCs w:val="21"/>
        </w:rPr>
        <w:t xml:space="preserve"> utilizamos final, todo lo que esté dentro no será final.</w:t>
      </w:r>
      <w:r>
        <w:rPr>
          <w:rFonts w:ascii="Roboto" w:hAnsi="Roboto"/>
          <w:color w:val="EFF3F8"/>
          <w:sz w:val="21"/>
          <w:szCs w:val="21"/>
        </w:rPr>
        <w:br/>
        <w:t xml:space="preserve">-final debería de usarse en lugar de </w:t>
      </w:r>
      <w:proofErr w:type="spellStart"/>
      <w:r>
        <w:rPr>
          <w:rFonts w:ascii="Roboto" w:hAnsi="Roboto"/>
          <w:color w:val="EFF3F8"/>
          <w:sz w:val="21"/>
          <w:szCs w:val="21"/>
        </w:rPr>
        <w:t>const</w:t>
      </w:r>
      <w:proofErr w:type="spellEnd"/>
      <w:r>
        <w:rPr>
          <w:rFonts w:ascii="Roboto" w:hAnsi="Roboto"/>
          <w:color w:val="EFF3F8"/>
          <w:sz w:val="21"/>
          <w:szCs w:val="21"/>
        </w:rPr>
        <w:t xml:space="preserve"> cuando no conocemos el valor al tiempo de compilación y éste será calculado u obtenido en </w:t>
      </w:r>
      <w:proofErr w:type="spellStart"/>
      <w:r>
        <w:rPr>
          <w:rFonts w:ascii="Roboto" w:hAnsi="Roboto"/>
          <w:color w:val="EFF3F8"/>
          <w:sz w:val="21"/>
          <w:szCs w:val="21"/>
        </w:rPr>
        <w:t>runtime</w:t>
      </w:r>
      <w:proofErr w:type="spellEnd"/>
      <w:r>
        <w:rPr>
          <w:rFonts w:ascii="Roboto" w:hAnsi="Roboto"/>
          <w:color w:val="EFF3F8"/>
          <w:sz w:val="21"/>
          <w:szCs w:val="21"/>
        </w:rPr>
        <w:t>.</w:t>
      </w:r>
    </w:p>
    <w:p w14:paraId="48E745E5"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Como los datos de los nombres de los meses no se obtiene en run-time sino en compile-time es mejor utilizar </w:t>
      </w:r>
      <w:proofErr w:type="spellStart"/>
      <w:r>
        <w:rPr>
          <w:rFonts w:ascii="Roboto" w:hAnsi="Roboto"/>
          <w:color w:val="EFF3F8"/>
          <w:sz w:val="21"/>
          <w:szCs w:val="21"/>
        </w:rPr>
        <w:t>const</w:t>
      </w:r>
      <w:proofErr w:type="spellEnd"/>
      <w:r>
        <w:rPr>
          <w:rFonts w:ascii="Roboto" w:hAnsi="Roboto"/>
          <w:color w:val="EFF3F8"/>
          <w:sz w:val="21"/>
          <w:szCs w:val="21"/>
        </w:rPr>
        <w:t xml:space="preserve"> en este caso.</w:t>
      </w:r>
      <w:r>
        <w:rPr>
          <w:rFonts w:ascii="Roboto" w:hAnsi="Roboto"/>
          <w:color w:val="EFF3F8"/>
          <w:sz w:val="21"/>
          <w:szCs w:val="21"/>
        </w:rPr>
        <w:br/>
        <w:t>Incluso conceptualmente es mejor, pues los meses nunca cambian de nombre, siempre son constantes(</w:t>
      </w:r>
      <w:proofErr w:type="spellStart"/>
      <w:r>
        <w:rPr>
          <w:rFonts w:ascii="Roboto" w:hAnsi="Roboto"/>
          <w:color w:val="EFF3F8"/>
          <w:sz w:val="21"/>
          <w:szCs w:val="21"/>
        </w:rPr>
        <w:t>const</w:t>
      </w:r>
      <w:proofErr w:type="spellEnd"/>
      <w:r>
        <w:rPr>
          <w:rFonts w:ascii="Roboto" w:hAnsi="Roboto"/>
          <w:color w:val="EFF3F8"/>
          <w:sz w:val="21"/>
          <w:szCs w:val="21"/>
        </w:rPr>
        <w:t>)</w:t>
      </w:r>
    </w:p>
    <w:p w14:paraId="26CB73EC" w14:textId="36A11726" w:rsidR="00F04A20" w:rsidRDefault="00F04A20"/>
    <w:p w14:paraId="65FD727B" w14:textId="77777777" w:rsidR="00C800D8" w:rsidRDefault="00C800D8" w:rsidP="00C800D8">
      <w:pPr>
        <w:pStyle w:val="Ttulo1"/>
        <w:shd w:val="clear" w:color="auto" w:fill="0C1633"/>
        <w:spacing w:before="161" w:beforeAutospacing="0" w:after="161" w:afterAutospacing="0"/>
        <w:rPr>
          <w:rFonts w:ascii="Roboto" w:hAnsi="Roboto"/>
          <w:color w:val="EFF3F8"/>
        </w:rPr>
      </w:pPr>
      <w:r>
        <w:rPr>
          <w:rFonts w:ascii="Roboto" w:hAnsi="Roboto"/>
          <w:color w:val="EFF3F8"/>
        </w:rPr>
        <w:t>Sobrecarga de métodos y constructores</w:t>
      </w:r>
    </w:p>
    <w:p w14:paraId="72B87521"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 veces necesitamos que dos o más métodos de una misma clase tengan el mismo nombre, pero con diferentes argumentos o distintos tipos de argumentos/valores de retorno.</w:t>
      </w:r>
    </w:p>
    <w:p w14:paraId="29727152"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Afortunadamente, Java nos permite ejecutar código y métodos diferentes dependiendo de los argumentos que reciba nuestra clase.</w:t>
      </w:r>
    </w:p>
    <w:p w14:paraId="267213DC" w14:textId="77777777" w:rsidR="00C800D8" w:rsidRDefault="00C800D8" w:rsidP="00C800D8">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Calculadora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017093D3"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int</w:t>
      </w:r>
      <w:proofErr w:type="spellEnd"/>
    </w:p>
    <w:p w14:paraId="56E3C2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AA0A8E1"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007BC6EA"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278AA632" w14:textId="77777777" w:rsidR="00C800D8" w:rsidRDefault="00C800D8" w:rsidP="00C800D8">
      <w:pPr>
        <w:pStyle w:val="HTMLconformatoprevio"/>
        <w:shd w:val="clear" w:color="auto" w:fill="242620"/>
        <w:rPr>
          <w:rStyle w:val="CdigoHTML"/>
          <w:color w:val="FFFFFF"/>
          <w:sz w:val="21"/>
          <w:szCs w:val="21"/>
          <w:shd w:val="clear" w:color="auto" w:fill="0C1633"/>
        </w:rPr>
      </w:pPr>
    </w:p>
    <w:p w14:paraId="0D16A5EF"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float</w:t>
      </w:r>
      <w:proofErr w:type="spellEnd"/>
    </w:p>
    <w:p w14:paraId="38E871A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485D72EB"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440E6F9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78DC0C55" w14:textId="77777777" w:rsidR="00C800D8" w:rsidRDefault="00C800D8" w:rsidP="00C800D8">
      <w:pPr>
        <w:pStyle w:val="HTMLconformatoprevio"/>
        <w:shd w:val="clear" w:color="auto" w:fill="242620"/>
        <w:rPr>
          <w:rStyle w:val="CdigoHTML"/>
          <w:color w:val="FFFFFF"/>
          <w:sz w:val="21"/>
          <w:szCs w:val="21"/>
          <w:shd w:val="clear" w:color="auto" w:fill="0C1633"/>
        </w:rPr>
      </w:pPr>
    </w:p>
    <w:p w14:paraId="2CD20B3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Un parámetro es de tipo </w:t>
      </w:r>
      <w:proofErr w:type="spellStart"/>
      <w:r>
        <w:rPr>
          <w:rStyle w:val="hljs-comment"/>
          <w:color w:val="75715E"/>
          <w:sz w:val="21"/>
          <w:szCs w:val="21"/>
          <w:shd w:val="clear" w:color="auto" w:fill="0C1633"/>
        </w:rPr>
        <w:t>int</w:t>
      </w:r>
      <w:proofErr w:type="spellEnd"/>
      <w:r>
        <w:rPr>
          <w:rStyle w:val="hljs-comment"/>
          <w:color w:val="75715E"/>
          <w:sz w:val="21"/>
          <w:szCs w:val="21"/>
          <w:shd w:val="clear" w:color="auto" w:fill="0C1633"/>
        </w:rPr>
        <w:t>, mientras que el otro parámetro</w:t>
      </w:r>
    </w:p>
    <w:p w14:paraId="11054461"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y el valor de retorno son de tipo </w:t>
      </w:r>
      <w:proofErr w:type="spellStart"/>
      <w:r>
        <w:rPr>
          <w:rStyle w:val="hljs-comment"/>
          <w:color w:val="75715E"/>
          <w:sz w:val="21"/>
          <w:szCs w:val="21"/>
          <w:shd w:val="clear" w:color="auto" w:fill="0C1633"/>
        </w:rPr>
        <w:t>float</w:t>
      </w:r>
      <w:proofErr w:type="spellEnd"/>
    </w:p>
    <w:p w14:paraId="121CF95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lastRenderedPageBreak/>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C95FF47"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216F38FC"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2E9EE7E"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36F3489"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El uso más común de la sobrecarga de métodos es la sobrecarga de constructores para instanciar objetos de formas distintas dependiendo de la cantidad de argumentos que enviamos.</w:t>
      </w:r>
    </w:p>
    <w:p w14:paraId="7C3F40A9"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Doctor</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1A08BE2"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static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CdigoHTML"/>
          <w:color w:val="FFFFFF"/>
          <w:sz w:val="21"/>
          <w:szCs w:val="21"/>
          <w:shd w:val="clear" w:color="auto" w:fill="0C1633"/>
          <w:lang w:val="en-US"/>
        </w:rPr>
        <w:t xml:space="preserve"> id = </w:t>
      </w:r>
      <w:proofErr w:type="gramStart"/>
      <w:r w:rsidRPr="002544C9">
        <w:rPr>
          <w:rStyle w:val="hljs-number"/>
          <w:color w:val="FFFFFF"/>
          <w:sz w:val="21"/>
          <w:szCs w:val="21"/>
          <w:shd w:val="clear" w:color="auto" w:fill="0C1633"/>
          <w:lang w:val="en-US"/>
        </w:rPr>
        <w:t>0</w:t>
      </w:r>
      <w:r w:rsidRPr="002544C9">
        <w:rPr>
          <w:rStyle w:val="CdigoHTML"/>
          <w:color w:val="FFFFFF"/>
          <w:sz w:val="21"/>
          <w:szCs w:val="21"/>
          <w:shd w:val="clear" w:color="auto" w:fill="0C1633"/>
          <w:lang w:val="en-US"/>
        </w:rPr>
        <w:t>;</w:t>
      </w:r>
      <w:proofErr w:type="gramEnd"/>
    </w:p>
    <w:p w14:paraId="27231394"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w:t>
      </w:r>
      <w:proofErr w:type="gramStart"/>
      <w:r w:rsidRPr="002544C9">
        <w:rPr>
          <w:rStyle w:val="CdigoHTML"/>
          <w:color w:val="FFFFFF"/>
          <w:sz w:val="21"/>
          <w:szCs w:val="21"/>
          <w:shd w:val="clear" w:color="auto" w:fill="0C1633"/>
          <w:lang w:val="en-US"/>
        </w:rPr>
        <w:t>name;</w:t>
      </w:r>
      <w:proofErr w:type="gramEnd"/>
    </w:p>
    <w:p w14:paraId="07B2CA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w:t>
      </w:r>
      <w:proofErr w:type="spellStart"/>
      <w:proofErr w:type="gram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roofErr w:type="gramEnd"/>
    </w:p>
    <w:p w14:paraId="710660B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p>
    <w:p w14:paraId="1CB8B69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5420A48"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hljs-keyword"/>
          <w:b/>
          <w:bCs/>
          <w:color w:val="F92672"/>
          <w:sz w:val="21"/>
          <w:szCs w:val="21"/>
          <w:shd w:val="clear" w:color="auto" w:fill="0C1633"/>
          <w:lang w:val="en-US"/>
        </w:rPr>
        <w:t>this</w:t>
      </w:r>
      <w:r w:rsidRPr="000C3C6B">
        <w:rPr>
          <w:rStyle w:val="CdigoHTML"/>
          <w:color w:val="FFFFFF"/>
          <w:sz w:val="21"/>
          <w:szCs w:val="21"/>
          <w:shd w:val="clear" w:color="auto" w:fill="0C1633"/>
          <w:lang w:val="en-US"/>
        </w:rPr>
        <w:t xml:space="preserve">.name = </w:t>
      </w:r>
      <w:r w:rsidRPr="000C3C6B">
        <w:rPr>
          <w:rStyle w:val="hljs-string"/>
          <w:color w:val="A6E22E"/>
          <w:sz w:val="21"/>
          <w:szCs w:val="21"/>
          <w:shd w:val="clear" w:color="auto" w:fill="0C1633"/>
          <w:lang w:val="en-US"/>
        </w:rPr>
        <w:t>"</w:t>
      </w:r>
      <w:proofErr w:type="spellStart"/>
      <w:r w:rsidRPr="000C3C6B">
        <w:rPr>
          <w:rStyle w:val="hljs-string"/>
          <w:color w:val="A6E22E"/>
          <w:sz w:val="21"/>
          <w:szCs w:val="21"/>
          <w:shd w:val="clear" w:color="auto" w:fill="0C1633"/>
          <w:lang w:val="en-US"/>
        </w:rPr>
        <w:t>Nombre</w:t>
      </w:r>
      <w:proofErr w:type="spellEnd"/>
      <w:r w:rsidRPr="000C3C6B">
        <w:rPr>
          <w:rStyle w:val="hljs-string"/>
          <w:color w:val="A6E22E"/>
          <w:sz w:val="21"/>
          <w:szCs w:val="21"/>
          <w:shd w:val="clear" w:color="auto" w:fill="0C1633"/>
          <w:lang w:val="en-US"/>
        </w:rPr>
        <w:t xml:space="preserve"> </w:t>
      </w:r>
      <w:proofErr w:type="spellStart"/>
      <w:r w:rsidRPr="000C3C6B">
        <w:rPr>
          <w:rStyle w:val="hljs-string"/>
          <w:color w:val="A6E22E"/>
          <w:sz w:val="21"/>
          <w:szCs w:val="21"/>
          <w:shd w:val="clear" w:color="auto" w:fill="0C1633"/>
          <w:lang w:val="en-US"/>
        </w:rPr>
        <w:t>por</w:t>
      </w:r>
      <w:proofErr w:type="spellEnd"/>
      <w:r w:rsidRPr="000C3C6B">
        <w:rPr>
          <w:rStyle w:val="hljs-string"/>
          <w:color w:val="A6E22E"/>
          <w:sz w:val="21"/>
          <w:szCs w:val="21"/>
          <w:shd w:val="clear" w:color="auto" w:fill="0C1633"/>
          <w:lang w:val="en-US"/>
        </w:rPr>
        <w:t xml:space="preserve"> </w:t>
      </w:r>
      <w:proofErr w:type="spellStart"/>
      <w:r w:rsidRPr="000C3C6B">
        <w:rPr>
          <w:rStyle w:val="hljs-string"/>
          <w:color w:val="A6E22E"/>
          <w:sz w:val="21"/>
          <w:szCs w:val="21"/>
          <w:shd w:val="clear" w:color="auto" w:fill="0C1633"/>
          <w:lang w:val="en-US"/>
        </w:rPr>
        <w:t>defecto</w:t>
      </w:r>
      <w:proofErr w:type="spellEnd"/>
      <w:proofErr w:type="gramStart"/>
      <w:r w:rsidRPr="000C3C6B">
        <w:rPr>
          <w:rStyle w:val="hljs-string"/>
          <w:color w:val="A6E22E"/>
          <w:sz w:val="21"/>
          <w:szCs w:val="21"/>
          <w:shd w:val="clear" w:color="auto" w:fill="0C1633"/>
          <w:lang w:val="en-US"/>
        </w:rPr>
        <w:t>"</w:t>
      </w:r>
      <w:r w:rsidRPr="000C3C6B">
        <w:rPr>
          <w:rStyle w:val="CdigoHTML"/>
          <w:color w:val="FFFFFF"/>
          <w:sz w:val="21"/>
          <w:szCs w:val="21"/>
          <w:shd w:val="clear" w:color="auto" w:fill="0C1633"/>
          <w:lang w:val="en-US"/>
        </w:rPr>
        <w:t>;</w:t>
      </w:r>
      <w:proofErr w:type="gramEnd"/>
    </w:p>
    <w:p w14:paraId="01917248" w14:textId="77777777" w:rsidR="00C800D8" w:rsidRDefault="00C800D8" w:rsidP="00C800D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lang w:val="en-US"/>
        </w:rPr>
        <w:t xml:space="preserve">    </w:t>
      </w:r>
      <w:proofErr w:type="spellStart"/>
      <w:proofErr w:type="gramStart"/>
      <w:r>
        <w:rPr>
          <w:rStyle w:val="hljs-keyword"/>
          <w:b/>
          <w:bCs/>
          <w:color w:val="F92672"/>
          <w:sz w:val="21"/>
          <w:szCs w:val="21"/>
          <w:shd w:val="clear" w:color="auto" w:fill="0C1633"/>
        </w:rPr>
        <w:t>this</w:t>
      </w:r>
      <w:r>
        <w:rPr>
          <w:rStyle w:val="CdigoHTML"/>
          <w:color w:val="FFFFFF"/>
          <w:sz w:val="21"/>
          <w:szCs w:val="21"/>
          <w:shd w:val="clear" w:color="auto" w:fill="0C1633"/>
        </w:rPr>
        <w:t>.speciality</w:t>
      </w:r>
      <w:proofErr w:type="spellEnd"/>
      <w:proofErr w:type="gramEnd"/>
      <w:r>
        <w:rPr>
          <w:rStyle w:val="CdigoHTML"/>
          <w:color w:val="FFFFFF"/>
          <w:sz w:val="21"/>
          <w:szCs w:val="21"/>
          <w:shd w:val="clear" w:color="auto" w:fill="0C1633"/>
        </w:rPr>
        <w:t xml:space="preserve"> = </w:t>
      </w:r>
      <w:r>
        <w:rPr>
          <w:rStyle w:val="hljs-string"/>
          <w:color w:val="A6E22E"/>
          <w:sz w:val="21"/>
          <w:szCs w:val="21"/>
          <w:shd w:val="clear" w:color="auto" w:fill="0C1633"/>
        </w:rPr>
        <w:t>"Especialidad por defecto"</w:t>
      </w:r>
      <w:r>
        <w:rPr>
          <w:rStyle w:val="CdigoHTML"/>
          <w:color w:val="FFFFFF"/>
          <w:sz w:val="21"/>
          <w:szCs w:val="21"/>
          <w:shd w:val="clear" w:color="auto" w:fill="0C1633"/>
        </w:rPr>
        <w:t>;</w:t>
      </w:r>
    </w:p>
    <w:p w14:paraId="43D9ED0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F97462">
        <w:rPr>
          <w:rStyle w:val="CdigoHTML"/>
          <w:color w:val="FFFFFF"/>
          <w:sz w:val="21"/>
          <w:szCs w:val="21"/>
          <w:shd w:val="clear" w:color="auto" w:fill="0C1633"/>
          <w:lang w:val="en-US"/>
        </w:rPr>
        <w:t>}</w:t>
      </w:r>
    </w:p>
    <w:p w14:paraId="1A66FA3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p>
    <w:p w14:paraId="7B99D8A8"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name, String </w:t>
      </w:r>
      <w:proofErr w:type="spellStart"/>
      <w:r w:rsidRPr="002544C9">
        <w:rPr>
          <w:rStyle w:val="hljs-params"/>
          <w:color w:val="FFFFFF"/>
          <w:sz w:val="21"/>
          <w:szCs w:val="21"/>
          <w:shd w:val="clear" w:color="auto" w:fill="0C1633"/>
          <w:lang w:val="en-US"/>
        </w:rPr>
        <w:t>speciality</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819AC9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 xml:space="preserve">.name = </w:t>
      </w:r>
      <w:proofErr w:type="gramStart"/>
      <w:r w:rsidRPr="002544C9">
        <w:rPr>
          <w:rStyle w:val="CdigoHTML"/>
          <w:color w:val="FFFFFF"/>
          <w:sz w:val="21"/>
          <w:szCs w:val="21"/>
          <w:shd w:val="clear" w:color="auto" w:fill="0C1633"/>
          <w:lang w:val="en-US"/>
        </w:rPr>
        <w:t>name;</w:t>
      </w:r>
      <w:proofErr w:type="gramEnd"/>
    </w:p>
    <w:p w14:paraId="6BFE73DE"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roofErr w:type="spellStart"/>
      <w:proofErr w:type="gramStart"/>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.speciality</w:t>
      </w:r>
      <w:proofErr w:type="spellEnd"/>
      <w:proofErr w:type="gramEnd"/>
      <w:r w:rsidRPr="002544C9">
        <w:rPr>
          <w:rStyle w:val="CdigoHTML"/>
          <w:color w:val="FFFFFF"/>
          <w:sz w:val="21"/>
          <w:szCs w:val="21"/>
          <w:shd w:val="clear" w:color="auto" w:fill="0C1633"/>
          <w:lang w:val="en-US"/>
        </w:rPr>
        <w:t xml:space="preserve"> = </w:t>
      </w:r>
      <w:proofErr w:type="spell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
    <w:p w14:paraId="1BAFFE24"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CdigoHTML"/>
          <w:color w:val="FFFFFF"/>
          <w:sz w:val="21"/>
          <w:szCs w:val="21"/>
          <w:shd w:val="clear" w:color="auto" w:fill="0C1633"/>
          <w:lang w:val="en-US"/>
        </w:rPr>
        <w:t>}</w:t>
      </w:r>
    </w:p>
    <w:p w14:paraId="49B57389" w14:textId="77777777" w:rsidR="00C800D8" w:rsidRDefault="00C800D8" w:rsidP="00C800D8">
      <w:pPr>
        <w:pStyle w:val="HTMLconformatoprevio"/>
        <w:shd w:val="clear" w:color="auto" w:fill="242620"/>
        <w:rPr>
          <w:color w:val="FFFFFF"/>
          <w:sz w:val="21"/>
          <w:szCs w:val="21"/>
        </w:rPr>
      </w:pPr>
      <w:r>
        <w:rPr>
          <w:rStyle w:val="CdigoHTML"/>
          <w:color w:val="FFFFFF"/>
          <w:sz w:val="21"/>
          <w:szCs w:val="21"/>
          <w:shd w:val="clear" w:color="auto" w:fill="0C1633"/>
        </w:rPr>
        <w:t>}</w:t>
      </w:r>
    </w:p>
    <w:p w14:paraId="5D01E3A5" w14:textId="01BCE3CF" w:rsidR="00C800D8" w:rsidRDefault="00C800D8"/>
    <w:p w14:paraId="311EB63C" w14:textId="77777777" w:rsidR="00402D58" w:rsidRDefault="00402D58" w:rsidP="00402D58">
      <w:pPr>
        <w:pStyle w:val="Ttulo1"/>
        <w:shd w:val="clear" w:color="auto" w:fill="121F3D"/>
        <w:spacing w:before="161" w:beforeAutospacing="0" w:after="161" w:afterAutospacing="0"/>
        <w:rPr>
          <w:rFonts w:ascii="Roboto" w:hAnsi="Roboto"/>
          <w:color w:val="EFF3F8"/>
        </w:rPr>
      </w:pPr>
      <w:r>
        <w:rPr>
          <w:rFonts w:ascii="Roboto" w:hAnsi="Roboto"/>
          <w:color w:val="EFF3F8"/>
        </w:rPr>
        <w:t>¡Reto!</w:t>
      </w:r>
    </w:p>
    <w:p w14:paraId="467C2316" w14:textId="77777777" w:rsidR="00402D58" w:rsidRDefault="00402D58"/>
    <w:p w14:paraId="3E4D313D"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Ahora estás listo para resolver tu primer reto que en realidad es muy sencillo de hacer.</w:t>
      </w:r>
    </w:p>
    <w:p w14:paraId="3266CB26"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 xml:space="preserve">Mira el siguiente diagrama y construye la clase </w:t>
      </w:r>
      <w:proofErr w:type="spellStart"/>
      <w:r>
        <w:rPr>
          <w:rFonts w:ascii="Roboto" w:hAnsi="Roboto"/>
          <w:color w:val="EFF3F8"/>
          <w:sz w:val="27"/>
          <w:szCs w:val="27"/>
        </w:rPr>
        <w:t>Patient</w:t>
      </w:r>
      <w:proofErr w:type="spellEnd"/>
      <w:r>
        <w:rPr>
          <w:rFonts w:ascii="Roboto" w:hAnsi="Roboto"/>
          <w:color w:val="EFF3F8"/>
          <w:sz w:val="27"/>
          <w:szCs w:val="27"/>
        </w:rPr>
        <w:t>.</w:t>
      </w:r>
    </w:p>
    <w:p w14:paraId="2C8C506A" w14:textId="77777777" w:rsidR="00402D58" w:rsidRPr="002544C9" w:rsidRDefault="00402D58" w:rsidP="00402D58">
      <w:pPr>
        <w:pStyle w:val="NormalWeb"/>
        <w:shd w:val="clear" w:color="auto" w:fill="0C1633"/>
        <w:spacing w:before="0" w:after="0"/>
        <w:rPr>
          <w:rFonts w:ascii="Roboto" w:hAnsi="Roboto"/>
          <w:color w:val="EFF3F8"/>
          <w:sz w:val="27"/>
          <w:szCs w:val="27"/>
          <w:lang w:val="en-US"/>
        </w:rPr>
      </w:pPr>
      <w:r w:rsidRPr="002544C9">
        <w:rPr>
          <w:rFonts w:ascii="Roboto" w:hAnsi="Roboto"/>
          <w:color w:val="EFF3F8"/>
          <w:sz w:val="27"/>
          <w:szCs w:val="27"/>
          <w:lang w:val="en-US"/>
        </w:rPr>
        <w:t>Patient</w:t>
      </w:r>
      <w:r w:rsidRPr="002544C9">
        <w:rPr>
          <w:rFonts w:ascii="Roboto" w:hAnsi="Roboto"/>
          <w:color w:val="EFF3F8"/>
          <w:sz w:val="27"/>
          <w:szCs w:val="27"/>
          <w:lang w:val="en-US"/>
        </w:rPr>
        <w:br/>
        <w:t>name: String</w:t>
      </w:r>
      <w:r w:rsidRPr="002544C9">
        <w:rPr>
          <w:rFonts w:ascii="Roboto" w:hAnsi="Roboto"/>
          <w:color w:val="EFF3F8"/>
          <w:sz w:val="27"/>
          <w:szCs w:val="27"/>
          <w:lang w:val="en-US"/>
        </w:rPr>
        <w:br/>
      </w:r>
      <w:proofErr w:type="spellStart"/>
      <w:proofErr w:type="gramStart"/>
      <w:r w:rsidRPr="002544C9">
        <w:rPr>
          <w:rFonts w:ascii="Roboto" w:hAnsi="Roboto"/>
          <w:color w:val="EFF3F8"/>
          <w:sz w:val="27"/>
          <w:szCs w:val="27"/>
          <w:lang w:val="en-US"/>
        </w:rPr>
        <w:t>email:String</w:t>
      </w:r>
      <w:proofErr w:type="spellEnd"/>
      <w:proofErr w:type="gramEnd"/>
      <w:r w:rsidRPr="002544C9">
        <w:rPr>
          <w:rFonts w:ascii="Roboto" w:hAnsi="Roboto"/>
          <w:color w:val="EFF3F8"/>
          <w:sz w:val="27"/>
          <w:szCs w:val="27"/>
          <w:lang w:val="en-US"/>
        </w:rPr>
        <w:br/>
        <w:t>address: String</w:t>
      </w:r>
      <w:r w:rsidRPr="002544C9">
        <w:rPr>
          <w:rFonts w:ascii="Roboto" w:hAnsi="Roboto"/>
          <w:color w:val="EFF3F8"/>
          <w:sz w:val="27"/>
          <w:szCs w:val="27"/>
          <w:lang w:val="en-US"/>
        </w:rPr>
        <w:br/>
      </w:r>
      <w:proofErr w:type="spellStart"/>
      <w:r w:rsidRPr="002544C9">
        <w:rPr>
          <w:rFonts w:ascii="Roboto" w:hAnsi="Roboto"/>
          <w:color w:val="EFF3F8"/>
          <w:sz w:val="27"/>
          <w:szCs w:val="27"/>
          <w:lang w:val="en-US"/>
        </w:rPr>
        <w:t>phoneNumber</w:t>
      </w:r>
      <w:proofErr w:type="spellEnd"/>
      <w:r w:rsidRPr="002544C9">
        <w:rPr>
          <w:rFonts w:ascii="Roboto" w:hAnsi="Roboto"/>
          <w:color w:val="EFF3F8"/>
          <w:sz w:val="27"/>
          <w:szCs w:val="27"/>
          <w:lang w:val="en-US"/>
        </w:rPr>
        <w:t>: String</w:t>
      </w:r>
      <w:r w:rsidRPr="002544C9">
        <w:rPr>
          <w:rFonts w:ascii="Roboto" w:hAnsi="Roboto"/>
          <w:color w:val="EFF3F8"/>
          <w:sz w:val="27"/>
          <w:szCs w:val="27"/>
          <w:lang w:val="en-US"/>
        </w:rPr>
        <w:br/>
        <w:t>birthday: String</w:t>
      </w:r>
      <w:r w:rsidRPr="002544C9">
        <w:rPr>
          <w:rFonts w:ascii="Roboto" w:hAnsi="Roboto"/>
          <w:color w:val="EFF3F8"/>
          <w:sz w:val="27"/>
          <w:szCs w:val="27"/>
          <w:lang w:val="en-US"/>
        </w:rPr>
        <w:br/>
        <w:t>weight: double</w:t>
      </w:r>
      <w:r w:rsidRPr="002544C9">
        <w:rPr>
          <w:rFonts w:ascii="Roboto" w:hAnsi="Roboto"/>
          <w:color w:val="EFF3F8"/>
          <w:sz w:val="27"/>
          <w:szCs w:val="27"/>
          <w:lang w:val="en-US"/>
        </w:rPr>
        <w:br/>
        <w:t>height: double</w:t>
      </w:r>
      <w:r w:rsidRPr="002544C9">
        <w:rPr>
          <w:rFonts w:ascii="Roboto" w:hAnsi="Roboto"/>
          <w:color w:val="EFF3F8"/>
          <w:sz w:val="27"/>
          <w:szCs w:val="27"/>
          <w:lang w:val="en-US"/>
        </w:rPr>
        <w:br/>
        <w:t>blood: String</w:t>
      </w:r>
      <w:r w:rsidRPr="002544C9">
        <w:rPr>
          <w:rFonts w:ascii="Roboto" w:hAnsi="Roboto"/>
          <w:color w:val="EFF3F8"/>
          <w:sz w:val="27"/>
          <w:szCs w:val="27"/>
          <w:lang w:val="en-US"/>
        </w:rPr>
        <w:br/>
        <w:t>Patient(name: String, email: String</w:t>
      </w:r>
    </w:p>
    <w:p w14:paraId="68E2B2FA" w14:textId="7828D4E2" w:rsidR="00402D58" w:rsidRDefault="00402D58">
      <w:r>
        <w:rPr>
          <w:noProof/>
        </w:rPr>
        <w:lastRenderedPageBreak/>
        <w:drawing>
          <wp:inline distT="0" distB="0" distL="0" distR="0" wp14:anchorId="092006D7" wp14:editId="748D3D4D">
            <wp:extent cx="3723436" cy="3454356"/>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7037" cy="3457697"/>
                    </a:xfrm>
                    <a:prstGeom prst="rect">
                      <a:avLst/>
                    </a:prstGeom>
                    <a:noFill/>
                    <a:ln>
                      <a:noFill/>
                    </a:ln>
                  </pic:spPr>
                </pic:pic>
              </a:graphicData>
            </a:graphic>
          </wp:inline>
        </w:drawing>
      </w:r>
    </w:p>
    <w:p w14:paraId="5F7199CB" w14:textId="77777777" w:rsidR="00BF7BB1" w:rsidRDefault="00BF7BB1" w:rsidP="00BF7BB1">
      <w:pPr>
        <w:pStyle w:val="Ttulo1"/>
        <w:shd w:val="clear" w:color="auto" w:fill="0C1633"/>
        <w:spacing w:before="161" w:beforeAutospacing="0" w:after="161" w:afterAutospacing="0"/>
        <w:rPr>
          <w:rFonts w:ascii="Roboto" w:hAnsi="Roboto"/>
          <w:color w:val="EFF3F8"/>
        </w:rPr>
      </w:pPr>
      <w:r>
        <w:rPr>
          <w:rFonts w:ascii="Roboto" w:hAnsi="Roboto"/>
          <w:color w:val="EFF3F8"/>
        </w:rPr>
        <w:t>Encapsulamiento: Modificadores de acceso</w:t>
      </w:r>
    </w:p>
    <w:p w14:paraId="5A3715DF" w14:textId="77777777" w:rsidR="00BF7BB1" w:rsidRPr="00BF7BB1" w:rsidRDefault="00BF7BB1" w:rsidP="00BF7BB1">
      <w:pPr>
        <w:shd w:val="clear" w:color="auto" w:fill="0C1633"/>
        <w:spacing w:after="0" w:line="240" w:lineRule="auto"/>
        <w:rPr>
          <w:rFonts w:ascii="Roboto" w:eastAsia="Times New Roman" w:hAnsi="Roboto" w:cs="Times New Roman"/>
          <w:color w:val="BECDE3"/>
          <w:sz w:val="24"/>
          <w:szCs w:val="24"/>
          <w:lang w:eastAsia="es-CO"/>
        </w:rPr>
      </w:pPr>
      <w:r w:rsidRPr="00BF7BB1">
        <w:rPr>
          <w:rFonts w:ascii="Roboto" w:eastAsia="Times New Roman" w:hAnsi="Roboto" w:cs="Times New Roman"/>
          <w:color w:val="BECDE3"/>
          <w:sz w:val="24"/>
          <w:szCs w:val="24"/>
          <w:lang w:eastAsia="es-CO"/>
        </w:rPr>
        <w:t>Los </w:t>
      </w:r>
      <w:r w:rsidRPr="00BF7BB1">
        <w:rPr>
          <w:rFonts w:ascii="Roboto" w:eastAsia="Times New Roman" w:hAnsi="Roboto" w:cs="Times New Roman"/>
          <w:b/>
          <w:bCs/>
          <w:color w:val="BECDE3"/>
          <w:sz w:val="24"/>
          <w:szCs w:val="24"/>
          <w:lang w:eastAsia="es-CO"/>
        </w:rPr>
        <w:t>Modificadores de Acceso</w:t>
      </w:r>
      <w:r w:rsidRPr="00BF7BB1">
        <w:rPr>
          <w:rFonts w:ascii="Roboto" w:eastAsia="Times New Roman" w:hAnsi="Roboto" w:cs="Times New Roman"/>
          <w:color w:val="BECDE3"/>
          <w:sz w:val="24"/>
          <w:szCs w:val="24"/>
          <w:lang w:eastAsia="es-CO"/>
        </w:rPr>
        <w:t> nos ayudan a limitar desde dónde podemos leer o modificar atributos especiales de nuestras clases. Podemos definir qué variables se pueden leer/editar por fuera de las clases donde fueron creadas. Esto lo conocemos como </w:t>
      </w:r>
      <w:r w:rsidRPr="00BF7BB1">
        <w:rPr>
          <w:rFonts w:ascii="Roboto" w:eastAsia="Times New Roman" w:hAnsi="Roboto" w:cs="Times New Roman"/>
          <w:b/>
          <w:bCs/>
          <w:color w:val="BECDE3"/>
          <w:sz w:val="24"/>
          <w:szCs w:val="24"/>
          <w:lang w:eastAsia="es-CO"/>
        </w:rPr>
        <w:t>Encapsulamiento</w:t>
      </w:r>
      <w:r w:rsidRPr="00BF7BB1">
        <w:rPr>
          <w:rFonts w:ascii="Roboto" w:eastAsia="Times New Roman" w:hAnsi="Roboto" w:cs="Times New Roman"/>
          <w:color w:val="BECDE3"/>
          <w:sz w:val="24"/>
          <w:szCs w:val="24"/>
          <w:lang w:eastAsia="es-CO"/>
        </w:rPr>
        <w:t>.</w:t>
      </w:r>
    </w:p>
    <w:p w14:paraId="517BC921" w14:textId="1721D682" w:rsidR="00BF7BB1" w:rsidRDefault="00BF7BB1" w:rsidP="00BF7BB1">
      <w:r w:rsidRPr="00BF7BB1">
        <w:rPr>
          <w:rFonts w:ascii="Times New Roman" w:eastAsia="Times New Roman" w:hAnsi="Times New Roman" w:cs="Times New Roman"/>
          <w:noProof/>
          <w:sz w:val="24"/>
          <w:szCs w:val="24"/>
          <w:lang w:eastAsia="es-CO"/>
        </w:rPr>
        <w:lastRenderedPageBreak/>
        <w:drawing>
          <wp:inline distT="0" distB="0" distL="0" distR="0" wp14:anchorId="5ED987AE" wp14:editId="0BF38B9D">
            <wp:extent cx="5612130" cy="3079750"/>
            <wp:effectExtent l="0" t="0" r="7620" b="6350"/>
            <wp:docPr id="4" name="Imagen 4" descr="Encapsulamiento: 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apsulamiento: Modificadores de acces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079750"/>
                    </a:xfrm>
                    <a:prstGeom prst="rect">
                      <a:avLst/>
                    </a:prstGeom>
                    <a:noFill/>
                    <a:ln>
                      <a:noFill/>
                    </a:ln>
                  </pic:spPr>
                </pic:pic>
              </a:graphicData>
            </a:graphic>
          </wp:inline>
        </w:drawing>
      </w:r>
      <w:r w:rsidR="00073273">
        <w:rPr>
          <w:noProof/>
        </w:rPr>
        <w:drawing>
          <wp:inline distT="0" distB="0" distL="0" distR="0" wp14:anchorId="2416DC42" wp14:editId="4621B626">
            <wp:extent cx="4067175" cy="2882265"/>
            <wp:effectExtent l="0" t="0" r="9525"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2882265"/>
                    </a:xfrm>
                    <a:prstGeom prst="rect">
                      <a:avLst/>
                    </a:prstGeom>
                    <a:noFill/>
                    <a:ln>
                      <a:noFill/>
                    </a:ln>
                  </pic:spPr>
                </pic:pic>
              </a:graphicData>
            </a:graphic>
          </wp:inline>
        </w:drawing>
      </w:r>
    </w:p>
    <w:p w14:paraId="082F05BB" w14:textId="0EFB9BDF" w:rsidR="00EA6731" w:rsidRDefault="00EA6731" w:rsidP="00BF7BB1"/>
    <w:p w14:paraId="1FB466BA" w14:textId="77777777" w:rsidR="00EA6731" w:rsidRDefault="00EA6731" w:rsidP="00EA6731">
      <w:pPr>
        <w:pStyle w:val="Ttulo1"/>
        <w:shd w:val="clear" w:color="auto" w:fill="0C1633"/>
        <w:spacing w:before="161" w:beforeAutospacing="0" w:after="161" w:afterAutospacing="0"/>
        <w:rPr>
          <w:rFonts w:ascii="Roboto" w:hAnsi="Roboto"/>
          <w:color w:val="EFF3F8"/>
        </w:rPr>
      </w:pPr>
      <w:proofErr w:type="spellStart"/>
      <w:r>
        <w:rPr>
          <w:rFonts w:ascii="Roboto" w:hAnsi="Roboto"/>
          <w:color w:val="EFF3F8"/>
        </w:rPr>
        <w:t>Getters</w:t>
      </w:r>
      <w:proofErr w:type="spellEnd"/>
      <w:r>
        <w:rPr>
          <w:rFonts w:ascii="Roboto" w:hAnsi="Roboto"/>
          <w:color w:val="EFF3F8"/>
        </w:rPr>
        <w:t xml:space="preserve"> y </w:t>
      </w:r>
      <w:proofErr w:type="spellStart"/>
      <w:r>
        <w:rPr>
          <w:rFonts w:ascii="Roboto" w:hAnsi="Roboto"/>
          <w:color w:val="EFF3F8"/>
        </w:rPr>
        <w:t>Setters</w:t>
      </w:r>
      <w:proofErr w:type="spellEnd"/>
    </w:p>
    <w:p w14:paraId="21382053" w14:textId="77777777" w:rsidR="00EA6731" w:rsidRDefault="00EA6731" w:rsidP="00EA6731">
      <w:pPr>
        <w:pStyle w:val="NormalWeb"/>
        <w:shd w:val="clear" w:color="auto" w:fill="0C1633"/>
        <w:spacing w:before="0" w:beforeAutospacing="0" w:after="0" w:afterAutospacing="0"/>
        <w:rPr>
          <w:rFonts w:ascii="Roboto" w:hAnsi="Roboto"/>
          <w:color w:val="BECDE3"/>
        </w:rPr>
      </w:pPr>
      <w:r>
        <w:rPr>
          <w:rFonts w:ascii="Roboto" w:hAnsi="Roboto"/>
          <w:color w:val="BECDE3"/>
        </w:rPr>
        <w:t>Los </w:t>
      </w:r>
      <w:proofErr w:type="spellStart"/>
      <w:r>
        <w:rPr>
          <w:rStyle w:val="Textoennegrita"/>
          <w:rFonts w:ascii="Roboto" w:hAnsi="Roboto"/>
          <w:color w:val="BECDE3"/>
        </w:rPr>
        <w:t>Getters</w:t>
      </w:r>
      <w:proofErr w:type="spellEnd"/>
      <w:r>
        <w:rPr>
          <w:rStyle w:val="Textoennegrita"/>
          <w:rFonts w:ascii="Roboto" w:hAnsi="Roboto"/>
          <w:color w:val="BECDE3"/>
        </w:rPr>
        <w:t xml:space="preserve"> y </w:t>
      </w:r>
      <w:proofErr w:type="spellStart"/>
      <w:r>
        <w:rPr>
          <w:rStyle w:val="Textoennegrita"/>
          <w:rFonts w:ascii="Roboto" w:hAnsi="Roboto"/>
          <w:color w:val="BECDE3"/>
        </w:rPr>
        <w:t>Setters</w:t>
      </w:r>
      <w:proofErr w:type="spellEnd"/>
      <w:r>
        <w:rPr>
          <w:rFonts w:ascii="Roboto" w:hAnsi="Roboto"/>
          <w:color w:val="BECDE3"/>
        </w:rPr>
        <w:t xml:space="preserve"> nos permiten leer y escribir (respectivamente) los valores de nuestras variables privadas desde fuera de la clase donde fueron creadas. Con los </w:t>
      </w:r>
      <w:proofErr w:type="spellStart"/>
      <w:r>
        <w:rPr>
          <w:rFonts w:ascii="Roboto" w:hAnsi="Roboto"/>
          <w:color w:val="BECDE3"/>
        </w:rPr>
        <w:t>Getters</w:t>
      </w:r>
      <w:proofErr w:type="spellEnd"/>
      <w:r>
        <w:rPr>
          <w:rFonts w:ascii="Roboto" w:hAnsi="Roboto"/>
          <w:color w:val="BECDE3"/>
        </w:rPr>
        <w:t xml:space="preserve"> obtenemos los datos de las variables y con los </w:t>
      </w:r>
      <w:proofErr w:type="spellStart"/>
      <w:r>
        <w:rPr>
          <w:rFonts w:ascii="Roboto" w:hAnsi="Roboto"/>
          <w:color w:val="BECDE3"/>
        </w:rPr>
        <w:t>Setters</w:t>
      </w:r>
      <w:proofErr w:type="spellEnd"/>
      <w:r>
        <w:rPr>
          <w:rFonts w:ascii="Roboto" w:hAnsi="Roboto"/>
          <w:color w:val="BECDE3"/>
        </w:rPr>
        <w:t xml:space="preserve"> asignamos o cambiamos su valor.</w:t>
      </w:r>
    </w:p>
    <w:p w14:paraId="013CD1CB" w14:textId="77777777" w:rsidR="00EA6731" w:rsidRDefault="00EA6731" w:rsidP="00EA6731">
      <w:pPr>
        <w:pStyle w:val="NormalWeb"/>
        <w:shd w:val="clear" w:color="auto" w:fill="0C1633"/>
        <w:spacing w:before="0" w:beforeAutospacing="0" w:after="336" w:afterAutospacing="0"/>
        <w:rPr>
          <w:rFonts w:ascii="Roboto" w:hAnsi="Roboto"/>
          <w:color w:val="BECDE3"/>
        </w:rPr>
      </w:pPr>
      <w:r>
        <w:rPr>
          <w:rFonts w:ascii="Roboto" w:hAnsi="Roboto"/>
          <w:color w:val="BECDE3"/>
        </w:rPr>
        <w:t xml:space="preserve">También puedes usar los atajos de tu IDE favorito para generar los métodos </w:t>
      </w:r>
      <w:proofErr w:type="spellStart"/>
      <w:r>
        <w:rPr>
          <w:rFonts w:ascii="Roboto" w:hAnsi="Roboto"/>
          <w:color w:val="BECDE3"/>
        </w:rPr>
        <w:t>getters</w:t>
      </w:r>
      <w:proofErr w:type="spellEnd"/>
      <w:r>
        <w:rPr>
          <w:rFonts w:ascii="Roboto" w:hAnsi="Roboto"/>
          <w:color w:val="BECDE3"/>
        </w:rPr>
        <w:t xml:space="preserve"> y </w:t>
      </w:r>
      <w:proofErr w:type="spellStart"/>
      <w:r>
        <w:rPr>
          <w:rFonts w:ascii="Roboto" w:hAnsi="Roboto"/>
          <w:color w:val="BECDE3"/>
        </w:rPr>
        <w:t>setters</w:t>
      </w:r>
      <w:proofErr w:type="spellEnd"/>
      <w:r>
        <w:rPr>
          <w:rFonts w:ascii="Roboto" w:hAnsi="Roboto"/>
          <w:color w:val="BECDE3"/>
        </w:rPr>
        <w:t xml:space="preserve"> de todas o algunas de tus variables.</w:t>
      </w:r>
    </w:p>
    <w:p w14:paraId="154910B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lastRenderedPageBreak/>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Patient</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F13309F"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private</w:t>
      </w:r>
      <w:r w:rsidRPr="002544C9">
        <w:rPr>
          <w:rStyle w:val="CdigoHTML"/>
          <w:color w:val="FFFFFF"/>
          <w:sz w:val="21"/>
          <w:szCs w:val="21"/>
          <w:shd w:val="clear" w:color="auto" w:fill="0C1633"/>
          <w:lang w:val="en-US"/>
        </w:rPr>
        <w:t xml:space="preserve"> String </w:t>
      </w:r>
      <w:proofErr w:type="gramStart"/>
      <w:r w:rsidRPr="002544C9">
        <w:rPr>
          <w:rStyle w:val="CdigoHTML"/>
          <w:color w:val="FFFFFF"/>
          <w:sz w:val="21"/>
          <w:szCs w:val="21"/>
          <w:shd w:val="clear" w:color="auto" w:fill="0C1633"/>
          <w:lang w:val="en-US"/>
        </w:rPr>
        <w:t>name;</w:t>
      </w:r>
      <w:proofErr w:type="gramEnd"/>
    </w:p>
    <w:p w14:paraId="0E3D179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p>
    <w:p w14:paraId="58BE0907"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String </w:t>
      </w:r>
      <w:proofErr w:type="spellStart"/>
      <w:proofErr w:type="gramStart"/>
      <w:r w:rsidRPr="002544C9">
        <w:rPr>
          <w:rStyle w:val="hljs-title"/>
          <w:b/>
          <w:bCs/>
          <w:color w:val="A6E22E"/>
          <w:sz w:val="21"/>
          <w:szCs w:val="21"/>
          <w:shd w:val="clear" w:color="auto" w:fill="0C1633"/>
          <w:lang w:val="en-US"/>
        </w:rPr>
        <w:t>getName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0D6D309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return</w:t>
      </w:r>
      <w:r w:rsidRPr="002544C9">
        <w:rPr>
          <w:rStyle w:val="CdigoHTML"/>
          <w:color w:val="FFFFFF"/>
          <w:sz w:val="21"/>
          <w:szCs w:val="21"/>
          <w:shd w:val="clear" w:color="auto" w:fill="0C1633"/>
          <w:lang w:val="en-US"/>
        </w:rPr>
        <w:t xml:space="preserve"> </w:t>
      </w:r>
      <w:r w:rsidRPr="002544C9">
        <w:rPr>
          <w:rStyle w:val="hljs-string"/>
          <w:color w:val="A6E22E"/>
          <w:sz w:val="21"/>
          <w:szCs w:val="21"/>
          <w:shd w:val="clear" w:color="auto" w:fill="0C1633"/>
          <w:lang w:val="en-US"/>
        </w:rPr>
        <w:t>"Patient name is "</w:t>
      </w:r>
      <w:r w:rsidRPr="002544C9">
        <w:rPr>
          <w:rStyle w:val="CdigoHTML"/>
          <w:color w:val="FFFFFF"/>
          <w:sz w:val="21"/>
          <w:szCs w:val="21"/>
          <w:shd w:val="clear" w:color="auto" w:fill="0C1633"/>
          <w:lang w:val="en-US"/>
        </w:rPr>
        <w:t xml:space="preserve"> + </w:t>
      </w:r>
      <w:proofErr w:type="gramStart"/>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w:t>
      </w:r>
      <w:proofErr w:type="gramEnd"/>
    </w:p>
    <w:p w14:paraId="30EDE753"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31D02628"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p>
    <w:p w14:paraId="19549F8E"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void</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w:t>
      </w:r>
      <w:proofErr w:type="spellStart"/>
      <w:r w:rsidRPr="002544C9">
        <w:rPr>
          <w:rStyle w:val="hljs-params"/>
          <w:color w:val="FFFFFF"/>
          <w:sz w:val="21"/>
          <w:szCs w:val="21"/>
          <w:shd w:val="clear" w:color="auto" w:fill="0C1633"/>
          <w:lang w:val="en-US"/>
        </w:rPr>
        <w:t>newName</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E79C7F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 xml:space="preserve">.name = </w:t>
      </w:r>
      <w:proofErr w:type="spellStart"/>
      <w:proofErr w:type="gramStart"/>
      <w:r w:rsidRPr="002544C9">
        <w:rPr>
          <w:rStyle w:val="CdigoHTML"/>
          <w:color w:val="FFFFFF"/>
          <w:sz w:val="21"/>
          <w:szCs w:val="21"/>
          <w:shd w:val="clear" w:color="auto" w:fill="0C1633"/>
          <w:lang w:val="en-US"/>
        </w:rPr>
        <w:t>newName</w:t>
      </w:r>
      <w:proofErr w:type="spellEnd"/>
      <w:r w:rsidRPr="002544C9">
        <w:rPr>
          <w:rStyle w:val="CdigoHTML"/>
          <w:color w:val="FFFFFF"/>
          <w:sz w:val="21"/>
          <w:szCs w:val="21"/>
          <w:shd w:val="clear" w:color="auto" w:fill="0C1633"/>
          <w:lang w:val="en-US"/>
        </w:rPr>
        <w:t>;</w:t>
      </w:r>
      <w:proofErr w:type="gramEnd"/>
    </w:p>
    <w:p w14:paraId="00F8AC6B"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
    <w:p w14:paraId="5EFB3101" w14:textId="77777777" w:rsidR="00EA6731" w:rsidRPr="002544C9" w:rsidRDefault="00EA6731" w:rsidP="00EA6731">
      <w:pPr>
        <w:pStyle w:val="HTMLconformatoprevio"/>
        <w:shd w:val="clear" w:color="auto" w:fill="242620"/>
        <w:rPr>
          <w:color w:val="FFFFFF"/>
          <w:sz w:val="21"/>
          <w:szCs w:val="21"/>
          <w:lang w:val="en-US"/>
        </w:rPr>
      </w:pPr>
      <w:r w:rsidRPr="002544C9">
        <w:rPr>
          <w:rStyle w:val="CdigoHTML"/>
          <w:color w:val="FFFFFF"/>
          <w:sz w:val="21"/>
          <w:szCs w:val="21"/>
          <w:shd w:val="clear" w:color="auto" w:fill="0C1633"/>
          <w:lang w:val="en-US"/>
        </w:rPr>
        <w:t>}</w:t>
      </w:r>
    </w:p>
    <w:p w14:paraId="659771AE" w14:textId="25D33785" w:rsidR="00EA6731" w:rsidRPr="002544C9" w:rsidRDefault="00EA6731" w:rsidP="00BF7BB1">
      <w:pPr>
        <w:rPr>
          <w:lang w:val="en-US"/>
        </w:rPr>
      </w:pPr>
    </w:p>
    <w:p w14:paraId="24146B16" w14:textId="77777777" w:rsidR="002544C9" w:rsidRPr="002544C9" w:rsidRDefault="002544C9" w:rsidP="002544C9">
      <w:pPr>
        <w:pStyle w:val="Ttulo1"/>
        <w:shd w:val="clear" w:color="auto" w:fill="121F3D"/>
        <w:spacing w:before="161" w:beforeAutospacing="0" w:after="161" w:afterAutospacing="0"/>
        <w:rPr>
          <w:rFonts w:ascii="Roboto" w:hAnsi="Roboto"/>
          <w:color w:val="EFF3F8"/>
          <w:lang w:val="en-US"/>
        </w:rPr>
      </w:pPr>
      <w:r w:rsidRPr="002544C9">
        <w:rPr>
          <w:rFonts w:ascii="Roboto" w:hAnsi="Roboto"/>
          <w:color w:val="EFF3F8"/>
          <w:lang w:val="en-US"/>
        </w:rPr>
        <w:t xml:space="preserve">Variable vs. </w:t>
      </w:r>
      <w:proofErr w:type="spellStart"/>
      <w:r w:rsidRPr="002544C9">
        <w:rPr>
          <w:rFonts w:ascii="Roboto" w:hAnsi="Roboto"/>
          <w:color w:val="EFF3F8"/>
          <w:lang w:val="en-US"/>
        </w:rPr>
        <w:t>Objeto</w:t>
      </w:r>
      <w:proofErr w:type="spellEnd"/>
    </w:p>
    <w:p w14:paraId="630D2F7B"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Variables</w:t>
      </w:r>
      <w:r>
        <w:rPr>
          <w:rFonts w:ascii="Roboto" w:hAnsi="Roboto"/>
          <w:color w:val="BECDE3"/>
        </w:rPr>
        <w:t> son entidades elementales muy sencillas, pueden ser números, caracteres, booleanos, entre otras. Los </w:t>
      </w:r>
      <w:r>
        <w:rPr>
          <w:rStyle w:val="Textoennegrita"/>
          <w:rFonts w:ascii="Roboto" w:hAnsi="Roboto"/>
          <w:color w:val="BECDE3"/>
        </w:rPr>
        <w:t>Objetos</w:t>
      </w:r>
      <w:r>
        <w:rPr>
          <w:rFonts w:ascii="Roboto" w:hAnsi="Roboto"/>
          <w:color w:val="BECDE3"/>
        </w:rPr>
        <w:t> son entidades complejas que pueden estar formadas por la agrupación de diferentes variables y métodos.</w:t>
      </w:r>
    </w:p>
    <w:p w14:paraId="0BE37022"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 Primitivos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Wrapper</w:t>
      </w:r>
      <w:proofErr w:type="spellEnd"/>
      <w:r>
        <w:rPr>
          <w:rFonts w:ascii="Roboto" w:hAnsi="Roboto"/>
          <w:color w:val="BECDE3"/>
        </w:rPr>
        <w:t> son variables primitivas que trabajan con algún tipo de dato y también tienen las características de los objetos.</w:t>
      </w:r>
    </w:p>
    <w:p w14:paraId="2F5171CA" w14:textId="77777777" w:rsidR="002544C9" w:rsidRPr="002544C9" w:rsidRDefault="002544C9" w:rsidP="002544C9">
      <w:pPr>
        <w:pStyle w:val="NormalWeb"/>
        <w:shd w:val="clear" w:color="auto" w:fill="121F3D"/>
        <w:spacing w:before="0" w:beforeAutospacing="0" w:after="0" w:afterAutospacing="0"/>
        <w:rPr>
          <w:rFonts w:ascii="Roboto" w:hAnsi="Roboto"/>
          <w:color w:val="BECDE3"/>
          <w:lang w:val="en-US"/>
        </w:rPr>
      </w:pPr>
      <w:r w:rsidRPr="002544C9">
        <w:rPr>
          <w:rFonts w:ascii="Roboto" w:hAnsi="Roboto"/>
          <w:color w:val="BECDE3"/>
          <w:lang w:val="en-US"/>
        </w:rPr>
        <w:t>Por ejemplo: </w:t>
      </w:r>
      <w:r w:rsidRPr="002544C9">
        <w:rPr>
          <w:rStyle w:val="CdigoHTML"/>
          <w:color w:val="BECDE3"/>
          <w:shd w:val="clear" w:color="auto" w:fill="0C1633"/>
          <w:lang w:val="en-US"/>
        </w:rPr>
        <w:t>Byte</w:t>
      </w:r>
      <w:r w:rsidRPr="002544C9">
        <w:rPr>
          <w:rFonts w:ascii="Roboto" w:hAnsi="Roboto"/>
          <w:color w:val="BECDE3"/>
          <w:lang w:val="en-US"/>
        </w:rPr>
        <w:t>, </w:t>
      </w:r>
      <w:r w:rsidRPr="002544C9">
        <w:rPr>
          <w:rStyle w:val="CdigoHTML"/>
          <w:color w:val="BECDE3"/>
          <w:shd w:val="clear" w:color="auto" w:fill="0C1633"/>
          <w:lang w:val="en-US"/>
        </w:rPr>
        <w:t>Short</w:t>
      </w:r>
      <w:r w:rsidRPr="002544C9">
        <w:rPr>
          <w:rFonts w:ascii="Roboto" w:hAnsi="Roboto"/>
          <w:color w:val="BECDE3"/>
          <w:lang w:val="en-US"/>
        </w:rPr>
        <w:t>, </w:t>
      </w:r>
      <w:r w:rsidRPr="002544C9">
        <w:rPr>
          <w:rStyle w:val="CdigoHTML"/>
          <w:color w:val="BECDE3"/>
          <w:shd w:val="clear" w:color="auto" w:fill="0C1633"/>
          <w:lang w:val="en-US"/>
        </w:rPr>
        <w:t>Integer</w:t>
      </w:r>
      <w:r w:rsidRPr="002544C9">
        <w:rPr>
          <w:rFonts w:ascii="Roboto" w:hAnsi="Roboto"/>
          <w:color w:val="BECDE3"/>
          <w:lang w:val="en-US"/>
        </w:rPr>
        <w:t>, </w:t>
      </w:r>
      <w:r w:rsidRPr="002544C9">
        <w:rPr>
          <w:rStyle w:val="CdigoHTML"/>
          <w:color w:val="BECDE3"/>
          <w:shd w:val="clear" w:color="auto" w:fill="0C1633"/>
          <w:lang w:val="en-US"/>
        </w:rPr>
        <w:t>Long</w:t>
      </w:r>
      <w:r w:rsidRPr="002544C9">
        <w:rPr>
          <w:rFonts w:ascii="Roboto" w:hAnsi="Roboto"/>
          <w:color w:val="BECDE3"/>
          <w:lang w:val="en-US"/>
        </w:rPr>
        <w:t>, </w:t>
      </w:r>
      <w:r w:rsidRPr="002544C9">
        <w:rPr>
          <w:rStyle w:val="CdigoHTML"/>
          <w:color w:val="BECDE3"/>
          <w:shd w:val="clear" w:color="auto" w:fill="0C1633"/>
          <w:lang w:val="en-US"/>
        </w:rPr>
        <w:t>Float</w:t>
      </w:r>
      <w:r w:rsidRPr="002544C9">
        <w:rPr>
          <w:rFonts w:ascii="Roboto" w:hAnsi="Roboto"/>
          <w:color w:val="BECDE3"/>
          <w:lang w:val="en-US"/>
        </w:rPr>
        <w:t>, </w:t>
      </w:r>
      <w:r w:rsidRPr="002544C9">
        <w:rPr>
          <w:rStyle w:val="CdigoHTML"/>
          <w:color w:val="BECDE3"/>
          <w:shd w:val="clear" w:color="auto" w:fill="0C1633"/>
          <w:lang w:val="en-US"/>
        </w:rPr>
        <w:t>Double</w:t>
      </w:r>
      <w:r w:rsidRPr="002544C9">
        <w:rPr>
          <w:rFonts w:ascii="Roboto" w:hAnsi="Roboto"/>
          <w:color w:val="BECDE3"/>
          <w:lang w:val="en-US"/>
        </w:rPr>
        <w:t>, </w:t>
      </w:r>
      <w:r w:rsidRPr="002544C9">
        <w:rPr>
          <w:rStyle w:val="CdigoHTML"/>
          <w:color w:val="BECDE3"/>
          <w:shd w:val="clear" w:color="auto" w:fill="0C1633"/>
          <w:lang w:val="en-US"/>
        </w:rPr>
        <w:t>Character</w:t>
      </w:r>
      <w:r w:rsidRPr="002544C9">
        <w:rPr>
          <w:rFonts w:ascii="Roboto" w:hAnsi="Roboto"/>
          <w:color w:val="BECDE3"/>
          <w:lang w:val="en-US"/>
        </w:rPr>
        <w:t>, </w:t>
      </w:r>
      <w:r w:rsidRPr="002544C9">
        <w:rPr>
          <w:rStyle w:val="CdigoHTML"/>
          <w:color w:val="BECDE3"/>
          <w:shd w:val="clear" w:color="auto" w:fill="0C1633"/>
          <w:lang w:val="en-US"/>
        </w:rPr>
        <w:t>Boolean</w:t>
      </w:r>
      <w:r w:rsidRPr="002544C9">
        <w:rPr>
          <w:rFonts w:ascii="Roboto" w:hAnsi="Roboto"/>
          <w:color w:val="BECDE3"/>
          <w:lang w:val="en-US"/>
        </w:rPr>
        <w:t> o </w:t>
      </w:r>
      <w:r w:rsidRPr="002544C9">
        <w:rPr>
          <w:rStyle w:val="CdigoHTML"/>
          <w:color w:val="BECDE3"/>
          <w:shd w:val="clear" w:color="auto" w:fill="0C1633"/>
          <w:lang w:val="en-US"/>
        </w:rPr>
        <w:t>String</w:t>
      </w:r>
      <w:r w:rsidRPr="002544C9">
        <w:rPr>
          <w:rFonts w:ascii="Roboto" w:hAnsi="Roboto"/>
          <w:color w:val="BECDE3"/>
          <w:lang w:val="en-US"/>
        </w:rPr>
        <w:t>.</w:t>
      </w:r>
    </w:p>
    <w:p w14:paraId="3305A82F" w14:textId="7F5D00E2" w:rsidR="002544C9" w:rsidRDefault="00503DBA" w:rsidP="00BF7BB1">
      <w:pPr>
        <w:rPr>
          <w:lang w:val="en-US"/>
        </w:rPr>
      </w:pPr>
      <w:r>
        <w:rPr>
          <w:noProof/>
        </w:rPr>
        <w:drawing>
          <wp:inline distT="0" distB="0" distL="0" distR="0" wp14:anchorId="4E3BCA04" wp14:editId="55CB9D43">
            <wp:extent cx="4599709" cy="455391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5076" cy="4559224"/>
                    </a:xfrm>
                    <a:prstGeom prst="rect">
                      <a:avLst/>
                    </a:prstGeom>
                    <a:noFill/>
                    <a:ln>
                      <a:noFill/>
                    </a:ln>
                  </pic:spPr>
                </pic:pic>
              </a:graphicData>
            </a:graphic>
          </wp:inline>
        </w:drawing>
      </w:r>
    </w:p>
    <w:p w14:paraId="7C69E39D" w14:textId="77777777" w:rsidR="00503DBA" w:rsidRDefault="00503DBA" w:rsidP="00503DBA">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Variable vs. Objeto: Un vistazo a la memoria</w:t>
      </w:r>
    </w:p>
    <w:p w14:paraId="184E3D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Un objeto es una referencia a un espacio en memoria.</w:t>
      </w:r>
      <w:r>
        <w:rPr>
          <w:rFonts w:ascii="Roboto" w:hAnsi="Roboto"/>
          <w:color w:val="BECDE3"/>
        </w:rPr>
        <w:t> Cuando creamos objetos, Java los guarda en la memoria y nos devuelve coordenadas con las que podremos acceder a la información que almacenamos.</w:t>
      </w:r>
    </w:p>
    <w:p w14:paraId="0C96B758"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Existen dos tipos de memoria: </w:t>
      </w:r>
      <w:proofErr w:type="spellStart"/>
      <w:r>
        <w:rPr>
          <w:rStyle w:val="Textoennegrita"/>
          <w:rFonts w:ascii="Roboto" w:hAnsi="Roboto"/>
          <w:color w:val="BECDE3"/>
        </w:rPr>
        <w:t>Stack</w:t>
      </w:r>
      <w:proofErr w:type="spellEnd"/>
      <w:r>
        <w:rPr>
          <w:rFonts w:ascii="Roboto" w:hAnsi="Roboto"/>
          <w:color w:val="BECDE3"/>
        </w:rPr>
        <w:t> y </w:t>
      </w:r>
      <w:proofErr w:type="spellStart"/>
      <w:r>
        <w:rPr>
          <w:rStyle w:val="Textoennegrita"/>
          <w:rFonts w:ascii="Roboto" w:hAnsi="Roboto"/>
          <w:color w:val="BECDE3"/>
        </w:rPr>
        <w:t>Heap</w:t>
      </w:r>
      <w:proofErr w:type="spellEnd"/>
      <w:r>
        <w:rPr>
          <w:rFonts w:ascii="Roboto" w:hAnsi="Roboto"/>
          <w:color w:val="BECDE3"/>
        </w:rPr>
        <w:t>.</w:t>
      </w:r>
    </w:p>
    <w:p w14:paraId="0D0468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La memoria </w:t>
      </w:r>
      <w:proofErr w:type="spellStart"/>
      <w:r>
        <w:rPr>
          <w:rStyle w:val="Textoennegrita"/>
          <w:rFonts w:ascii="Roboto" w:hAnsi="Roboto"/>
          <w:color w:val="BECDE3"/>
        </w:rPr>
        <w:t>Stack</w:t>
      </w:r>
      <w:proofErr w:type="spellEnd"/>
      <w:r>
        <w:rPr>
          <w:rFonts w:ascii="Roboto" w:hAnsi="Roboto"/>
          <w:color w:val="BECDE3"/>
        </w:rPr>
        <w:t xml:space="preserve"> es mucho más rápida y nos permite almacenar nuestra información de forma “ordenada”. Aquí se guardan las variables y sus valores de tipos de datos primitivos (booleanos, números, </w:t>
      </w:r>
      <w:proofErr w:type="spellStart"/>
      <w:r>
        <w:rPr>
          <w:rFonts w:ascii="Roboto" w:hAnsi="Roboto"/>
          <w:color w:val="BECDE3"/>
        </w:rPr>
        <w:t>strings</w:t>
      </w:r>
      <w:proofErr w:type="spellEnd"/>
      <w:r>
        <w:rPr>
          <w:rFonts w:ascii="Roboto" w:hAnsi="Roboto"/>
          <w:color w:val="BECDE3"/>
        </w:rPr>
        <w:t>, entre otros).</w:t>
      </w:r>
    </w:p>
    <w:p w14:paraId="7D265BE2"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Los objetos también usan la memoria </w:t>
      </w:r>
      <w:proofErr w:type="spellStart"/>
      <w:r>
        <w:rPr>
          <w:rStyle w:val="nfasis"/>
          <w:rFonts w:ascii="Roboto" w:hAnsi="Roboto"/>
          <w:color w:val="BECDE3"/>
        </w:rPr>
        <w:t>Stack</w:t>
      </w:r>
      <w:proofErr w:type="spellEnd"/>
      <w:r>
        <w:rPr>
          <w:rFonts w:ascii="Roboto" w:hAnsi="Roboto"/>
          <w:color w:val="BECDE3"/>
        </w:rPr>
        <w:t>, pero no para guardar su información, sino para guardar las coordenadas a la verdadera ubicación del objeto en la memoria </w:t>
      </w:r>
      <w:proofErr w:type="spellStart"/>
      <w:r>
        <w:rPr>
          <w:rStyle w:val="Textoennegrita"/>
          <w:rFonts w:ascii="Roboto" w:hAnsi="Roboto"/>
          <w:color w:val="BECDE3"/>
        </w:rPr>
        <w:t>Heap</w:t>
      </w:r>
      <w:proofErr w:type="spellEnd"/>
      <w:r>
        <w:rPr>
          <w:rFonts w:ascii="Roboto" w:hAnsi="Roboto"/>
          <w:color w:val="BECDE3"/>
        </w:rPr>
        <w:t>, una memoria que nos permite guardar grandes cantidades de información, pero con un poco menos de velocidad.</w:t>
      </w:r>
    </w:p>
    <w:p w14:paraId="2DF7CD5F" w14:textId="7CE9B479" w:rsidR="00503DBA" w:rsidRDefault="00503DBA" w:rsidP="00BF7BB1"/>
    <w:p w14:paraId="5790BA94"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Notas de la clase:</w:t>
      </w:r>
    </w:p>
    <w:p w14:paraId="665292A2"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Los objetos son referencias a un espacio en memoria.</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mayoría de </w:t>
      </w:r>
      <w:proofErr w:type="gramStart"/>
      <w:r>
        <w:rPr>
          <w:rFonts w:ascii="Roboto" w:hAnsi="Roboto"/>
          <w:color w:val="EFF3F8"/>
          <w:sz w:val="21"/>
          <w:szCs w:val="21"/>
        </w:rPr>
        <w:t>lenguajes</w:t>
      </w:r>
      <w:proofErr w:type="gramEnd"/>
      <w:r>
        <w:rPr>
          <w:rFonts w:ascii="Roboto" w:hAnsi="Roboto"/>
          <w:color w:val="EFF3F8"/>
          <w:sz w:val="21"/>
          <w:szCs w:val="21"/>
        </w:rPr>
        <w:t xml:space="preserve"> de programación utilizan dos tipos de memorias: </w:t>
      </w:r>
      <w:proofErr w:type="spellStart"/>
      <w:r>
        <w:rPr>
          <w:rStyle w:val="Textoennegrita"/>
          <w:rFonts w:ascii="Roboto" w:hAnsi="Roboto"/>
          <w:color w:val="EFF3F8"/>
          <w:sz w:val="21"/>
          <w:szCs w:val="21"/>
        </w:rPr>
        <w:t>Stack</w:t>
      </w:r>
      <w:proofErr w:type="spellEnd"/>
      <w:r>
        <w:rPr>
          <w:rFonts w:ascii="Roboto" w:hAnsi="Roboto"/>
          <w:color w:val="EFF3F8"/>
          <w:sz w:val="21"/>
          <w:szCs w:val="21"/>
        </w:rPr>
        <w:t> y </w:t>
      </w:r>
      <w:proofErr w:type="spellStart"/>
      <w:r>
        <w:rPr>
          <w:rStyle w:val="Textoennegrita"/>
          <w:rFonts w:ascii="Roboto" w:hAnsi="Roboto"/>
          <w:color w:val="EFF3F8"/>
          <w:sz w:val="21"/>
          <w:szCs w:val="21"/>
        </w:rPr>
        <w:t>Heap</w:t>
      </w:r>
      <w:proofErr w:type="spellEnd"/>
      <w:r>
        <w:rPr>
          <w:rFonts w:ascii="Roboto" w:hAnsi="Roboto"/>
          <w:color w:val="EFF3F8"/>
          <w:sz w:val="21"/>
          <w:szCs w:val="21"/>
        </w:rPr>
        <w:t>.</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Stack</w:t>
      </w:r>
      <w:proofErr w:type="spellEnd"/>
      <w:r>
        <w:rPr>
          <w:rFonts w:ascii="Roboto" w:hAnsi="Roboto"/>
          <w:color w:val="EFF3F8"/>
          <w:sz w:val="21"/>
          <w:szCs w:val="21"/>
        </w:rPr>
        <w:t> es muy rápida, pero sin tanto espacio. Aquí guardamos los valores primitivos de nuestras variables (true, false, ‘</w:t>
      </w:r>
      <w:proofErr w:type="spellStart"/>
      <w:r>
        <w:rPr>
          <w:rFonts w:ascii="Roboto" w:hAnsi="Roboto"/>
          <w:color w:val="EFF3F8"/>
          <w:sz w:val="21"/>
          <w:szCs w:val="21"/>
        </w:rPr>
        <w:t>JuanDC</w:t>
      </w:r>
      <w:proofErr w:type="spellEnd"/>
      <w:r>
        <w:rPr>
          <w:rFonts w:ascii="Roboto" w:hAnsi="Roboto"/>
          <w:color w:val="EFF3F8"/>
          <w:sz w:val="21"/>
          <w:szCs w:val="21"/>
        </w:rPr>
        <w:t xml:space="preserve">’, 16, </w:t>
      </w:r>
      <w:proofErr w:type="spellStart"/>
      <w:r>
        <w:rPr>
          <w:rFonts w:ascii="Roboto" w:hAnsi="Roboto"/>
          <w:color w:val="EFF3F8"/>
          <w:sz w:val="21"/>
          <w:szCs w:val="21"/>
        </w:rPr>
        <w:t>etc</w:t>
      </w:r>
      <w:proofErr w:type="spellEnd"/>
      <w:r>
        <w:rPr>
          <w:rFonts w:ascii="Roboto" w:hAnsi="Roboto"/>
          <w:color w:val="EFF3F8"/>
          <w:sz w:val="21"/>
          <w:szCs w:val="21"/>
        </w:rPr>
        <w:t>).</w:t>
      </w:r>
      <w:r>
        <w:rPr>
          <w:rFonts w:ascii="Roboto" w:hAnsi="Roboto"/>
          <w:color w:val="EFF3F8"/>
          <w:sz w:val="21"/>
          <w:szCs w:val="21"/>
        </w:rPr>
        <w:br/>
      </w:r>
      <w:r>
        <w:rPr>
          <w:rFonts w:ascii="Segoe UI Symbol" w:hAnsi="Segoe UI Symbol" w:cs="Segoe UI Symbol"/>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Heap</w:t>
      </w:r>
      <w:proofErr w:type="spellEnd"/>
      <w:r>
        <w:rPr>
          <w:rFonts w:ascii="Roboto" w:hAnsi="Roboto"/>
          <w:color w:val="EFF3F8"/>
          <w:sz w:val="21"/>
          <w:szCs w:val="21"/>
        </w:rPr>
        <w:t> es un poco más lenta y nos permite guardar grandes cantidades de información. Son como los tornados: grandes, lentos y desordenados (</w:t>
      </w:r>
      <w:r>
        <w:rPr>
          <w:rFonts w:ascii="Segoe UI Emoji" w:hAnsi="Segoe UI Emoji" w:cs="Segoe UI Emoji"/>
          <w:color w:val="EFF3F8"/>
          <w:sz w:val="21"/>
          <w:szCs w:val="21"/>
        </w:rPr>
        <w:t>😬</w:t>
      </w:r>
      <w:r>
        <w:rPr>
          <w:rFonts w:ascii="Roboto" w:hAnsi="Roboto"/>
          <w:color w:val="EFF3F8"/>
          <w:sz w:val="21"/>
          <w:szCs w:val="21"/>
        </w:rPr>
        <w:t>). En esta memoria guardamos los valores de los objetos, las instancias de nuestras clases.</w:t>
      </w:r>
    </w:p>
    <w:p w14:paraId="2CBD8350" w14:textId="3EFADC79" w:rsidR="003B0C72" w:rsidRDefault="003B0C72" w:rsidP="00BF7BB1"/>
    <w:p w14:paraId="7C8B3EAE" w14:textId="77777777" w:rsidR="004D1B1C" w:rsidRPr="004D1B1C" w:rsidRDefault="004D1B1C" w:rsidP="004D1B1C">
      <w:pPr>
        <w:pStyle w:val="HTMLconformatoprevio"/>
        <w:shd w:val="clear" w:color="auto" w:fill="131314"/>
        <w:rPr>
          <w:color w:val="EBEBEB"/>
          <w:lang w:val="en-US"/>
        </w:rPr>
      </w:pPr>
      <w:r w:rsidRPr="004D1B1C">
        <w:rPr>
          <w:color w:val="7EC3E6"/>
          <w:lang w:val="en-US"/>
        </w:rPr>
        <w:t xml:space="preserve">//variable vs </w:t>
      </w:r>
      <w:proofErr w:type="spellStart"/>
      <w:r w:rsidRPr="004D1B1C">
        <w:rPr>
          <w:color w:val="7EC3E6"/>
          <w:lang w:val="en-US"/>
        </w:rPr>
        <w:t>objeto</w:t>
      </w:r>
      <w:proofErr w:type="spellEnd"/>
      <w:r w:rsidRPr="004D1B1C">
        <w:rPr>
          <w:color w:val="7EC3E6"/>
          <w:lang w:val="en-US"/>
        </w:rPr>
        <w:t xml:space="preserve">: un </w:t>
      </w:r>
      <w:proofErr w:type="spellStart"/>
      <w:r w:rsidRPr="004D1B1C">
        <w:rPr>
          <w:color w:val="7EC3E6"/>
          <w:lang w:val="en-US"/>
        </w:rPr>
        <w:t>vistazo</w:t>
      </w:r>
      <w:proofErr w:type="spellEnd"/>
      <w:r w:rsidRPr="004D1B1C">
        <w:rPr>
          <w:color w:val="7EC3E6"/>
          <w:lang w:val="en-US"/>
        </w:rPr>
        <w:t xml:space="preserve"> a la </w:t>
      </w:r>
      <w:proofErr w:type="spellStart"/>
      <w:r w:rsidRPr="004D1B1C">
        <w:rPr>
          <w:color w:val="7EC3E6"/>
          <w:lang w:val="en-US"/>
        </w:rPr>
        <w:t>memoria</w:t>
      </w:r>
      <w:proofErr w:type="spellEnd"/>
      <w:r w:rsidRPr="004D1B1C">
        <w:rPr>
          <w:color w:val="7EC3E6"/>
          <w:lang w:val="en-US"/>
        </w:rPr>
        <w:br/>
      </w:r>
      <w:r w:rsidRPr="004D1B1C">
        <w:rPr>
          <w:color w:val="ED864A"/>
          <w:lang w:val="en-US"/>
        </w:rPr>
        <w:t xml:space="preserve">int </w:t>
      </w:r>
      <w:proofErr w:type="spellStart"/>
      <w:r w:rsidRPr="004D1B1C">
        <w:rPr>
          <w:color w:val="FFFFFF"/>
          <w:lang w:val="en-US"/>
        </w:rPr>
        <w:t>i</w:t>
      </w:r>
      <w:proofErr w:type="spellEnd"/>
      <w:r w:rsidRPr="004D1B1C">
        <w:rPr>
          <w:color w:val="FFFFFF"/>
          <w:lang w:val="en-US"/>
        </w:rPr>
        <w:t xml:space="preserve"> </w:t>
      </w:r>
      <w:r w:rsidRPr="004D1B1C">
        <w:rPr>
          <w:color w:val="EBEBEB"/>
          <w:lang w:val="en-US"/>
        </w:rPr>
        <w:t xml:space="preserve">= </w:t>
      </w:r>
      <w:r w:rsidRPr="004D1B1C">
        <w:rPr>
          <w:b/>
          <w:bCs/>
          <w:color w:val="33CCFF"/>
          <w:lang w:val="en-US"/>
        </w:rPr>
        <w:t>0</w:t>
      </w:r>
      <w:r w:rsidRPr="004D1B1C">
        <w:rPr>
          <w:b/>
          <w:bCs/>
          <w:color w:val="ED864A"/>
          <w:lang w:val="en-US"/>
        </w:rPr>
        <w:t>;</w:t>
      </w:r>
      <w:r w:rsidRPr="004D1B1C">
        <w:rPr>
          <w:b/>
          <w:bCs/>
          <w:color w:val="ED864A"/>
          <w:lang w:val="en-US"/>
        </w:rPr>
        <w:br/>
      </w:r>
      <w:r w:rsidRPr="004D1B1C">
        <w:rPr>
          <w:color w:val="ED864A"/>
          <w:lang w:val="en-US"/>
        </w:rPr>
        <w:t xml:space="preserve">int </w:t>
      </w:r>
      <w:r w:rsidRPr="004D1B1C">
        <w:rPr>
          <w:color w:val="FFFFFF"/>
          <w:lang w:val="en-US"/>
        </w:rPr>
        <w:t xml:space="preserve">b </w:t>
      </w:r>
      <w:r w:rsidRPr="004D1B1C">
        <w:rPr>
          <w:color w:val="EBEBEB"/>
          <w:lang w:val="en-US"/>
        </w:rPr>
        <w:t xml:space="preserve">= </w:t>
      </w:r>
      <w:r w:rsidRPr="004D1B1C">
        <w:rPr>
          <w:b/>
          <w:bCs/>
          <w:color w:val="33CCFF"/>
          <w:lang w:val="en-US"/>
        </w:rPr>
        <w:t>2</w:t>
      </w:r>
      <w:r w:rsidRPr="004D1B1C">
        <w:rPr>
          <w:b/>
          <w:bCs/>
          <w:color w:val="ED864A"/>
          <w:lang w:val="en-US"/>
        </w:rPr>
        <w:t>;</w:t>
      </w:r>
      <w:r w:rsidRPr="004D1B1C">
        <w:rPr>
          <w:b/>
          <w:bCs/>
          <w:color w:val="ED864A"/>
          <w:lang w:val="en-US"/>
        </w:rPr>
        <w:br/>
      </w:r>
      <w:r w:rsidRPr="004D1B1C">
        <w:rPr>
          <w:color w:val="FFFFFF"/>
          <w:lang w:val="en-US"/>
        </w:rPr>
        <w:t xml:space="preserve">b </w:t>
      </w:r>
      <w:r w:rsidRPr="004D1B1C">
        <w:rPr>
          <w:color w:val="EBEBEB"/>
          <w:lang w:val="en-US"/>
        </w:rPr>
        <w:t xml:space="preserve">= </w:t>
      </w:r>
      <w:proofErr w:type="spellStart"/>
      <w:r w:rsidRPr="004D1B1C">
        <w:rPr>
          <w:color w:val="FFFFFF"/>
          <w:lang w:val="en-US"/>
        </w:rPr>
        <w:t>i</w:t>
      </w:r>
      <w:proofErr w:type="spellEnd"/>
      <w:r w:rsidRPr="004D1B1C">
        <w:rPr>
          <w:b/>
          <w:bCs/>
          <w:color w:val="ED864A"/>
          <w:lang w:val="en-US"/>
        </w:rPr>
        <w:t>;</w:t>
      </w:r>
      <w:r w:rsidRPr="004D1B1C">
        <w:rPr>
          <w:b/>
          <w:bCs/>
          <w:color w:val="ED864A"/>
          <w:lang w:val="en-US"/>
        </w:rPr>
        <w:br/>
      </w:r>
      <w:r w:rsidRPr="004D1B1C">
        <w:rPr>
          <w:color w:val="7EC3E6"/>
          <w:lang w:val="en-US"/>
        </w:rPr>
        <w:t>//b=0</w:t>
      </w:r>
      <w:r w:rsidRPr="004D1B1C">
        <w:rPr>
          <w:color w:val="7EC3E6"/>
          <w:lang w:val="en-US"/>
        </w:rPr>
        <w:br/>
      </w:r>
      <w:r w:rsidRPr="004D1B1C">
        <w:rPr>
          <w:color w:val="FFFFFF"/>
          <w:lang w:val="en-US"/>
        </w:rPr>
        <w:t xml:space="preserve">String name </w:t>
      </w:r>
      <w:r w:rsidRPr="004D1B1C">
        <w:rPr>
          <w:color w:val="EBEBEB"/>
          <w:lang w:val="en-US"/>
        </w:rPr>
        <w:t xml:space="preserve">= </w:t>
      </w:r>
      <w:r w:rsidRPr="004D1B1C">
        <w:rPr>
          <w:color w:val="54B33E"/>
          <w:lang w:val="en-US"/>
        </w:rPr>
        <w:t>"</w:t>
      </w:r>
      <w:proofErr w:type="spellStart"/>
      <w:r w:rsidRPr="004D1B1C">
        <w:rPr>
          <w:color w:val="54B33E"/>
          <w:lang w:val="en-US"/>
        </w:rPr>
        <w:t>ann</w:t>
      </w:r>
      <w:proofErr w:type="spellEnd"/>
      <w:r w:rsidRPr="004D1B1C">
        <w:rPr>
          <w:color w:val="54B33E"/>
          <w:lang w:val="en-US"/>
        </w:rPr>
        <w:t>"</w:t>
      </w:r>
      <w:r w:rsidRPr="004D1B1C">
        <w:rPr>
          <w:b/>
          <w:bCs/>
          <w:color w:val="ED864A"/>
          <w:lang w:val="en-US"/>
        </w:rPr>
        <w:t>;</w:t>
      </w:r>
      <w:r w:rsidRPr="004D1B1C">
        <w:rPr>
          <w:b/>
          <w:bCs/>
          <w:color w:val="ED864A"/>
          <w:lang w:val="en-US"/>
        </w:rPr>
        <w:br/>
      </w:r>
      <w:r w:rsidRPr="004D1B1C">
        <w:rPr>
          <w:b/>
          <w:bCs/>
          <w:color w:val="ED864A"/>
          <w:lang w:val="en-US"/>
        </w:rPr>
        <w:br/>
      </w:r>
      <w:r w:rsidRPr="004D1B1C">
        <w:rPr>
          <w:color w:val="FFFFFF"/>
          <w:lang w:val="en-US"/>
        </w:rPr>
        <w:t xml:space="preserve">Patient </w:t>
      </w:r>
      <w:proofErr w:type="spellStart"/>
      <w:r w:rsidRPr="004D1B1C">
        <w:rPr>
          <w:color w:val="FFFFFF"/>
          <w:lang w:val="en-US"/>
        </w:rPr>
        <w:t>patient</w:t>
      </w:r>
      <w:proofErr w:type="spellEnd"/>
      <w:r w:rsidRPr="004D1B1C">
        <w:rPr>
          <w:color w:val="FFFFFF"/>
          <w:lang w:val="en-US"/>
        </w:rPr>
        <w:t xml:space="preserve">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"Alejandra"</w:t>
      </w:r>
      <w:r w:rsidRPr="004D1B1C">
        <w:rPr>
          <w:b/>
          <w:bCs/>
          <w:color w:val="ED864A"/>
          <w:lang w:val="en-US"/>
        </w:rPr>
        <w:t xml:space="preserve">, </w:t>
      </w:r>
      <w:r w:rsidRPr="004D1B1C">
        <w:rPr>
          <w:color w:val="54B33E"/>
          <w:lang w:val="en-US"/>
        </w:rPr>
        <w:t>"alejandra@mail.com"</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 xml:space="preserve">Patient patient2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"Anni"</w:t>
      </w:r>
      <w:r w:rsidRPr="004D1B1C">
        <w:rPr>
          <w:b/>
          <w:bCs/>
          <w:color w:val="ED864A"/>
          <w:lang w:val="en-US"/>
        </w:rPr>
        <w:t xml:space="preserve">, </w:t>
      </w:r>
      <w:r w:rsidRPr="004D1B1C">
        <w:rPr>
          <w:color w:val="54B33E"/>
          <w:lang w:val="en-US"/>
        </w:rPr>
        <w:t>"Annia@mail.com"</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w:t>
      </w:r>
      <w:r w:rsidRPr="004D1B1C">
        <w:rPr>
          <w:color w:val="EBEBEB"/>
          <w:lang w:val="en-US"/>
        </w:rPr>
        <w:t>)</w:t>
      </w:r>
      <w:r w:rsidRPr="004D1B1C">
        <w:rPr>
          <w:b/>
          <w:bCs/>
          <w:color w:val="ED864A"/>
          <w:lang w:val="en-US"/>
        </w:rPr>
        <w:t xml:space="preserve">; </w:t>
      </w:r>
      <w:r w:rsidRPr="004D1B1C">
        <w:rPr>
          <w:color w:val="7EC3E6"/>
          <w:lang w:val="en-US"/>
        </w:rPr>
        <w:t xml:space="preserve">// </w:t>
      </w:r>
      <w:proofErr w:type="spellStart"/>
      <w:r w:rsidRPr="004D1B1C">
        <w:rPr>
          <w:color w:val="7EC3E6"/>
          <w:lang w:val="en-US"/>
        </w:rPr>
        <w:t>imprime</w:t>
      </w:r>
      <w:proofErr w:type="spellEnd"/>
      <w:r w:rsidRPr="004D1B1C">
        <w:rPr>
          <w:color w:val="7EC3E6"/>
          <w:lang w:val="en-US"/>
        </w:rPr>
        <w:t xml:space="preserve"> la </w:t>
      </w:r>
      <w:proofErr w:type="spellStart"/>
      <w:r w:rsidRPr="004D1B1C">
        <w:rPr>
          <w:color w:val="7EC3E6"/>
          <w:lang w:val="en-US"/>
        </w:rPr>
        <w:t>localidades</w:t>
      </w:r>
      <w:proofErr w:type="spellEnd"/>
      <w:r w:rsidRPr="004D1B1C">
        <w:rPr>
          <w:color w:val="7EC3E6"/>
          <w:lang w:val="en-US"/>
        </w:rPr>
        <w:t xml:space="preserve"> de </w:t>
      </w:r>
      <w:proofErr w:type="spellStart"/>
      <w:r w:rsidRPr="004D1B1C">
        <w:rPr>
          <w:color w:val="7EC3E6"/>
          <w:lang w:val="en-US"/>
        </w:rPr>
        <w:t>memoria</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FFFFFF"/>
          <w:lang w:val="en-US"/>
        </w:rPr>
        <w:t xml:space="preserve">patient2 </w:t>
      </w:r>
      <w:r w:rsidRPr="004D1B1C">
        <w:rPr>
          <w:color w:val="EBEBEB"/>
          <w:lang w:val="en-US"/>
        </w:rPr>
        <w:t xml:space="preserve">= </w:t>
      </w:r>
      <w:r w:rsidRPr="004D1B1C">
        <w:rPr>
          <w:color w:val="FFFFFF"/>
          <w:lang w:val="en-US"/>
        </w:rPr>
        <w:t>patient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7EC3E6"/>
          <w:lang w:val="en-US"/>
        </w:rPr>
        <w:t>//</w:t>
      </w:r>
      <w:proofErr w:type="spellStart"/>
      <w:r w:rsidRPr="004D1B1C">
        <w:rPr>
          <w:color w:val="7EC3E6"/>
          <w:lang w:val="en-US"/>
        </w:rPr>
        <w:t>altere</w:t>
      </w:r>
      <w:proofErr w:type="spellEnd"/>
      <w:r w:rsidRPr="004D1B1C">
        <w:rPr>
          <w:color w:val="7EC3E6"/>
          <w:lang w:val="en-US"/>
        </w:rPr>
        <w:t xml:space="preserve"> </w:t>
      </w:r>
      <w:proofErr w:type="spellStart"/>
      <w:r w:rsidRPr="004D1B1C">
        <w:rPr>
          <w:color w:val="7EC3E6"/>
          <w:lang w:val="en-US"/>
        </w:rPr>
        <w:t>el</w:t>
      </w:r>
      <w:proofErr w:type="spellEnd"/>
      <w:r w:rsidRPr="004D1B1C">
        <w:rPr>
          <w:color w:val="7EC3E6"/>
          <w:lang w:val="en-US"/>
        </w:rPr>
        <w:t xml:space="preserve"> valor ambos </w:t>
      </w:r>
      <w:proofErr w:type="spellStart"/>
      <w:r w:rsidRPr="004D1B1C">
        <w:rPr>
          <w:color w:val="7EC3E6"/>
          <w:lang w:val="en-US"/>
        </w:rPr>
        <w:t>seran</w:t>
      </w:r>
      <w:proofErr w:type="spellEnd"/>
      <w:r w:rsidRPr="004D1B1C">
        <w:rPr>
          <w:color w:val="7EC3E6"/>
          <w:lang w:val="en-US"/>
        </w:rPr>
        <w:t xml:space="preserve"> </w:t>
      </w:r>
      <w:proofErr w:type="spellStart"/>
      <w:r w:rsidRPr="004D1B1C">
        <w:rPr>
          <w:color w:val="7EC3E6"/>
          <w:lang w:val="en-US"/>
        </w:rPr>
        <w:t>alterados</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patient2</w:t>
      </w:r>
      <w:r w:rsidRPr="004D1B1C">
        <w:rPr>
          <w:color w:val="EBEBEB"/>
          <w:lang w:val="en-US"/>
        </w:rPr>
        <w:t>.setName(</w:t>
      </w:r>
      <w:r w:rsidRPr="004D1B1C">
        <w:rPr>
          <w:color w:val="54B33E"/>
          <w:lang w:val="en-US"/>
        </w:rPr>
        <w:t>"</w:t>
      </w:r>
      <w:proofErr w:type="spellStart"/>
      <w:r w:rsidRPr="004D1B1C">
        <w:rPr>
          <w:color w:val="54B33E"/>
          <w:lang w:val="en-US"/>
        </w:rPr>
        <w:t>manuel</w:t>
      </w:r>
      <w:proofErr w:type="spellEnd"/>
      <w:r w:rsidRPr="004D1B1C">
        <w:rPr>
          <w:color w:val="54B33E"/>
          <w:lang w:val="en-US"/>
        </w:rPr>
        <w:t>"</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p>
    <w:p w14:paraId="38E8D238" w14:textId="204D908C" w:rsidR="004D1B1C" w:rsidRDefault="004D1B1C" w:rsidP="00BF7BB1">
      <w:pPr>
        <w:rPr>
          <w:lang w:val="en-US"/>
        </w:rPr>
      </w:pPr>
    </w:p>
    <w:p w14:paraId="3C64399D" w14:textId="77777777" w:rsidR="004D1B1C" w:rsidRPr="004D1B1C" w:rsidRDefault="004D1B1C" w:rsidP="004D1B1C">
      <w:pPr>
        <w:spacing w:after="0" w:line="240" w:lineRule="auto"/>
        <w:rPr>
          <w:lang w:val="en-US"/>
        </w:rPr>
      </w:pPr>
      <w:r w:rsidRPr="004D1B1C">
        <w:rPr>
          <w:lang w:val="en-US"/>
        </w:rPr>
        <w:lastRenderedPageBreak/>
        <w:t>Patient@75b84c92</w:t>
      </w:r>
    </w:p>
    <w:p w14:paraId="6C030550" w14:textId="77777777" w:rsidR="004D1B1C" w:rsidRPr="004D1B1C" w:rsidRDefault="004D1B1C" w:rsidP="004D1B1C">
      <w:pPr>
        <w:spacing w:after="0" w:line="240" w:lineRule="auto"/>
        <w:rPr>
          <w:lang w:val="en-US"/>
        </w:rPr>
      </w:pPr>
      <w:r w:rsidRPr="004D1B1C">
        <w:rPr>
          <w:lang w:val="en-US"/>
        </w:rPr>
        <w:t>Patient@6bc7c054</w:t>
      </w:r>
    </w:p>
    <w:p w14:paraId="4AEFC0A1" w14:textId="77777777" w:rsidR="004D1B1C" w:rsidRPr="004D1B1C" w:rsidRDefault="004D1B1C" w:rsidP="004D1B1C">
      <w:pPr>
        <w:spacing w:after="0" w:line="240" w:lineRule="auto"/>
        <w:rPr>
          <w:lang w:val="en-US"/>
        </w:rPr>
      </w:pPr>
      <w:r w:rsidRPr="004D1B1C">
        <w:rPr>
          <w:lang w:val="en-US"/>
        </w:rPr>
        <w:t>Alejandra</w:t>
      </w:r>
    </w:p>
    <w:p w14:paraId="6ABDAFFC" w14:textId="77777777" w:rsidR="004D1B1C" w:rsidRPr="004D1B1C" w:rsidRDefault="004D1B1C" w:rsidP="004D1B1C">
      <w:pPr>
        <w:spacing w:after="0" w:line="240" w:lineRule="auto"/>
        <w:rPr>
          <w:lang w:val="en-US"/>
        </w:rPr>
      </w:pPr>
      <w:r w:rsidRPr="004D1B1C">
        <w:rPr>
          <w:lang w:val="en-US"/>
        </w:rPr>
        <w:t>Anni</w:t>
      </w:r>
    </w:p>
    <w:p w14:paraId="0A154C0A" w14:textId="77777777" w:rsidR="004D1B1C" w:rsidRPr="004D1B1C" w:rsidRDefault="004D1B1C" w:rsidP="004D1B1C">
      <w:pPr>
        <w:spacing w:after="0" w:line="240" w:lineRule="auto"/>
        <w:rPr>
          <w:lang w:val="en-US"/>
        </w:rPr>
      </w:pPr>
      <w:r w:rsidRPr="004D1B1C">
        <w:rPr>
          <w:lang w:val="en-US"/>
        </w:rPr>
        <w:t>Alejandra</w:t>
      </w:r>
    </w:p>
    <w:p w14:paraId="6E12C7EA" w14:textId="77777777" w:rsidR="004D1B1C" w:rsidRPr="004D1B1C" w:rsidRDefault="004D1B1C" w:rsidP="004D1B1C">
      <w:pPr>
        <w:spacing w:after="0" w:line="240" w:lineRule="auto"/>
        <w:rPr>
          <w:lang w:val="en-US"/>
        </w:rPr>
      </w:pPr>
      <w:r w:rsidRPr="004D1B1C">
        <w:rPr>
          <w:lang w:val="en-US"/>
        </w:rPr>
        <w:t>Alejandra</w:t>
      </w:r>
    </w:p>
    <w:p w14:paraId="618C4342" w14:textId="77777777" w:rsidR="004D1B1C" w:rsidRPr="004D1B1C" w:rsidRDefault="004D1B1C" w:rsidP="004D1B1C">
      <w:pPr>
        <w:spacing w:after="0" w:line="240" w:lineRule="auto"/>
        <w:rPr>
          <w:lang w:val="en-US"/>
        </w:rPr>
      </w:pPr>
    </w:p>
    <w:p w14:paraId="5CFD2081"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75D4D36B"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5AAF0873" w14:textId="26A17E11" w:rsidR="004D1B1C" w:rsidRDefault="004D1B1C" w:rsidP="004D1B1C">
      <w:pPr>
        <w:spacing w:after="0" w:line="240" w:lineRule="auto"/>
        <w:rPr>
          <w:lang w:val="en-US"/>
        </w:rPr>
      </w:pPr>
      <w:r w:rsidRPr="004D1B1C">
        <w:rPr>
          <w:lang w:val="en-US"/>
        </w:rPr>
        <w:t>Patient@75b84c92</w:t>
      </w:r>
    </w:p>
    <w:p w14:paraId="1C6E28F2" w14:textId="49258C6D" w:rsidR="00866324" w:rsidRDefault="00866324" w:rsidP="004D1B1C">
      <w:pPr>
        <w:spacing w:after="0" w:line="240" w:lineRule="auto"/>
        <w:rPr>
          <w:lang w:val="en-US"/>
        </w:rPr>
      </w:pPr>
    </w:p>
    <w:p w14:paraId="78972D3A" w14:textId="77777777" w:rsidR="00866324" w:rsidRDefault="00866324" w:rsidP="00866324">
      <w:pPr>
        <w:pStyle w:val="Ttulo1"/>
        <w:shd w:val="clear" w:color="auto" w:fill="121F3D"/>
        <w:spacing w:before="161" w:beforeAutospacing="0" w:after="161" w:afterAutospacing="0"/>
        <w:rPr>
          <w:rFonts w:ascii="Roboto" w:hAnsi="Roboto"/>
          <w:color w:val="EFF3F8"/>
        </w:rPr>
      </w:pPr>
      <w:r>
        <w:rPr>
          <w:rFonts w:ascii="Roboto" w:hAnsi="Roboto"/>
          <w:color w:val="EFF3F8"/>
        </w:rPr>
        <w:t>Clases Anidadas</w:t>
      </w:r>
    </w:p>
    <w:p w14:paraId="3ED670D9"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Anidadas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Helper</w:t>
      </w:r>
      <w:proofErr w:type="spellEnd"/>
      <w:r>
        <w:rPr>
          <w:rFonts w:ascii="Roboto" w:hAnsi="Roboto"/>
          <w:color w:val="BECDE3"/>
        </w:rPr>
        <w:t> son clases dentro de otras clases que agrupamos por su lógica y/o características en común.</w:t>
      </w:r>
    </w:p>
    <w:p w14:paraId="43B3FB0A" w14:textId="77777777" w:rsidR="00866324" w:rsidRDefault="00866324" w:rsidP="00866324">
      <w:pPr>
        <w:pStyle w:val="NormalWeb"/>
        <w:shd w:val="clear" w:color="auto" w:fill="121F3D"/>
        <w:spacing w:before="0" w:beforeAutospacing="0" w:after="336" w:afterAutospacing="0"/>
        <w:rPr>
          <w:rFonts w:ascii="Roboto" w:hAnsi="Roboto"/>
          <w:color w:val="BECDE3"/>
        </w:rPr>
      </w:pPr>
      <w:r>
        <w:rPr>
          <w:rFonts w:ascii="Roboto" w:hAnsi="Roboto"/>
          <w:color w:val="BECDE3"/>
        </w:rPr>
        <w:t>Podemos encontrar clases estáticas anidadas, clases internas que son locales a un método o clases internas anónimas. Las clases anidadas pueden llamar a cualquier tipo de elemento o método de nuestras clases.</w:t>
      </w:r>
    </w:p>
    <w:p w14:paraId="6AB2900A"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Estáticas</w:t>
      </w:r>
      <w:r>
        <w:rPr>
          <w:rFonts w:ascii="Roboto" w:hAnsi="Roboto"/>
          <w:color w:val="BECDE3"/>
        </w:rPr>
        <w:t> no necesitan ser instanciadas para poder ser llamadas y ejecutadas, aunque debes recordar que solo permiten llamar a los métodos estáticos de sus clases padre.</w:t>
      </w:r>
    </w:p>
    <w:p w14:paraId="40891A7F" w14:textId="3B054D3B" w:rsidR="00866324" w:rsidRDefault="00866324" w:rsidP="004D1B1C">
      <w:pPr>
        <w:spacing w:after="0" w:line="240" w:lineRule="auto"/>
      </w:pPr>
    </w:p>
    <w:p w14:paraId="56D7AF9A"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alguien más se da de cara con los </w:t>
      </w:r>
      <w:proofErr w:type="spellStart"/>
      <w:r>
        <w:rPr>
          <w:rFonts w:ascii="Roboto" w:hAnsi="Roboto"/>
          <w:color w:val="EFF3F8"/>
          <w:sz w:val="21"/>
          <w:szCs w:val="21"/>
        </w:rPr>
        <w:t>ArrayList</w:t>
      </w:r>
      <w:proofErr w:type="spellEnd"/>
      <w:r>
        <w:rPr>
          <w:rFonts w:ascii="Roboto" w:hAnsi="Roboto"/>
          <w:color w:val="EFF3F8"/>
          <w:sz w:val="21"/>
          <w:szCs w:val="21"/>
        </w:rPr>
        <w:t xml:space="preserve"> como me paso a mí, aquí les dejo un pequeño resumen.</w:t>
      </w:r>
    </w:p>
    <w:p w14:paraId="2B7878C5"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Básicamente:</w:t>
      </w:r>
      <w:r>
        <w:rPr>
          <w:rFonts w:ascii="Roboto" w:hAnsi="Roboto"/>
          <w:color w:val="EFF3F8"/>
          <w:sz w:val="21"/>
          <w:szCs w:val="21"/>
        </w:rPr>
        <w:br/>
      </w:r>
      <w:r>
        <w:rPr>
          <w:rStyle w:val="Textoennegrita"/>
          <w:rFonts w:ascii="Roboto" w:hAnsi="Roboto"/>
          <w:color w:val="EFF3F8"/>
          <w:sz w:val="21"/>
          <w:szCs w:val="21"/>
        </w:rPr>
        <w:t xml:space="preserve">La clase </w:t>
      </w:r>
      <w:proofErr w:type="spellStart"/>
      <w:r>
        <w:rPr>
          <w:rStyle w:val="Textoennegrita"/>
          <w:rFonts w:ascii="Roboto" w:hAnsi="Roboto"/>
          <w:color w:val="EFF3F8"/>
          <w:sz w:val="21"/>
          <w:szCs w:val="21"/>
        </w:rPr>
        <w:t>ArrayList</w:t>
      </w:r>
      <w:proofErr w:type="spellEnd"/>
      <w:r>
        <w:rPr>
          <w:rFonts w:ascii="Roboto" w:hAnsi="Roboto"/>
          <w:color w:val="EFF3F8"/>
          <w:sz w:val="21"/>
          <w:szCs w:val="21"/>
        </w:rPr>
        <w:t xml:space="preserve"> permite almacenar datos en memoria de forma similar a los </w:t>
      </w:r>
      <w:proofErr w:type="spellStart"/>
      <w:r>
        <w:rPr>
          <w:rFonts w:ascii="Roboto" w:hAnsi="Roboto"/>
          <w:color w:val="EFF3F8"/>
          <w:sz w:val="21"/>
          <w:szCs w:val="21"/>
        </w:rPr>
        <w:t>Arrays</w:t>
      </w:r>
      <w:proofErr w:type="spellEnd"/>
      <w:r>
        <w:rPr>
          <w:rFonts w:ascii="Roboto" w:hAnsi="Roboto"/>
          <w:color w:val="EFF3F8"/>
          <w:sz w:val="21"/>
          <w:szCs w:val="21"/>
        </w:rPr>
        <w:t xml:space="preserve"> con la ventaja de que el </w:t>
      </w:r>
      <w:proofErr w:type="spellStart"/>
      <w:r>
        <w:rPr>
          <w:rFonts w:ascii="Roboto" w:hAnsi="Roboto"/>
          <w:color w:val="EFF3F8"/>
          <w:sz w:val="21"/>
          <w:szCs w:val="21"/>
        </w:rPr>
        <w:t>numero</w:t>
      </w:r>
      <w:proofErr w:type="spellEnd"/>
      <w:r>
        <w:rPr>
          <w:rFonts w:ascii="Roboto" w:hAnsi="Roboto"/>
          <w:color w:val="EFF3F8"/>
          <w:sz w:val="21"/>
          <w:szCs w:val="21"/>
        </w:rPr>
        <w:t xml:space="preserve"> de elementos que almacena, es dinámico, es decir, que no es necesario declarar su tamaño.</w:t>
      </w:r>
    </w:p>
    <w:p w14:paraId="5570B1EA" w14:textId="7E818059" w:rsidR="00866324" w:rsidRDefault="00866324" w:rsidP="004D1B1C">
      <w:pPr>
        <w:spacing w:after="0" w:line="240" w:lineRule="auto"/>
      </w:pPr>
    </w:p>
    <w:p w14:paraId="4925C4DA" w14:textId="27878022" w:rsidR="00866324" w:rsidRDefault="00866324" w:rsidP="004D1B1C">
      <w:pPr>
        <w:spacing w:after="0" w:line="240" w:lineRule="auto"/>
      </w:pPr>
      <w:r>
        <w:rPr>
          <w:noProof/>
        </w:rPr>
        <w:drawing>
          <wp:inline distT="0" distB="0" distL="0" distR="0" wp14:anchorId="7008FFD9" wp14:editId="438A3106">
            <wp:extent cx="3269672" cy="207818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247" t="24038" r="59644" b="56414"/>
                    <a:stretch/>
                  </pic:blipFill>
                  <pic:spPr bwMode="auto">
                    <a:xfrm>
                      <a:off x="0" y="0"/>
                      <a:ext cx="3271445" cy="2079309"/>
                    </a:xfrm>
                    <a:prstGeom prst="rect">
                      <a:avLst/>
                    </a:prstGeom>
                    <a:ln>
                      <a:noFill/>
                    </a:ln>
                    <a:extLst>
                      <a:ext uri="{53640926-AAD7-44D8-BBD7-CCE9431645EC}">
                        <a14:shadowObscured xmlns:a14="http://schemas.microsoft.com/office/drawing/2010/main"/>
                      </a:ext>
                    </a:extLst>
                  </pic:spPr>
                </pic:pic>
              </a:graphicData>
            </a:graphic>
          </wp:inline>
        </w:drawing>
      </w:r>
    </w:p>
    <w:p w14:paraId="144B60BC" w14:textId="2ACAD19B" w:rsidR="00866324" w:rsidRDefault="00866324" w:rsidP="004D1B1C">
      <w:pPr>
        <w:spacing w:after="0" w:line="240" w:lineRule="auto"/>
      </w:pPr>
    </w:p>
    <w:p w14:paraId="41D801D2" w14:textId="6AF58E35"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Operaciones disponibles:</w:t>
      </w:r>
    </w:p>
    <w:p w14:paraId="695D6B35" w14:textId="3FE6B615" w:rsidR="00866324" w:rsidRDefault="00866324" w:rsidP="004D1B1C">
      <w:pPr>
        <w:spacing w:after="0" w:line="240" w:lineRule="auto"/>
        <w:rPr>
          <w:rFonts w:ascii="Roboto" w:hAnsi="Roboto"/>
          <w:color w:val="EFF3F8"/>
          <w:sz w:val="21"/>
          <w:szCs w:val="21"/>
          <w:shd w:val="clear" w:color="auto" w:fill="24385B"/>
        </w:rPr>
      </w:pPr>
    </w:p>
    <w:p w14:paraId="10E417B4" w14:textId="79E46CFB" w:rsidR="00866324" w:rsidRDefault="00866324" w:rsidP="004D1B1C">
      <w:pPr>
        <w:spacing w:after="0" w:line="240" w:lineRule="auto"/>
      </w:pPr>
      <w:r>
        <w:rPr>
          <w:noProof/>
        </w:rPr>
        <w:lastRenderedPageBreak/>
        <w:drawing>
          <wp:inline distT="0" distB="0" distL="0" distR="0" wp14:anchorId="4EFA9A96" wp14:editId="012169CC">
            <wp:extent cx="3643745" cy="691480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84" t="13147" r="59020" b="32029"/>
                    <a:stretch/>
                  </pic:blipFill>
                  <pic:spPr bwMode="auto">
                    <a:xfrm>
                      <a:off x="0" y="0"/>
                      <a:ext cx="3655651" cy="6937397"/>
                    </a:xfrm>
                    <a:prstGeom prst="rect">
                      <a:avLst/>
                    </a:prstGeom>
                    <a:ln>
                      <a:noFill/>
                    </a:ln>
                    <a:extLst>
                      <a:ext uri="{53640926-AAD7-44D8-BBD7-CCE9431645EC}">
                        <a14:shadowObscured xmlns:a14="http://schemas.microsoft.com/office/drawing/2010/main"/>
                      </a:ext>
                    </a:extLst>
                  </pic:spPr>
                </pic:pic>
              </a:graphicData>
            </a:graphic>
          </wp:inline>
        </w:drawing>
      </w:r>
    </w:p>
    <w:p w14:paraId="4B35CA07" w14:textId="60BA0593" w:rsidR="00866324" w:rsidRDefault="00866324" w:rsidP="004D1B1C">
      <w:pPr>
        <w:spacing w:after="0" w:line="240" w:lineRule="auto"/>
      </w:pPr>
    </w:p>
    <w:p w14:paraId="5B74BAA2" w14:textId="09CD089D"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Obviamente hay </w:t>
      </w:r>
      <w:proofErr w:type="spellStart"/>
      <w:r>
        <w:rPr>
          <w:rFonts w:ascii="Roboto" w:hAnsi="Roboto"/>
          <w:color w:val="EFF3F8"/>
          <w:sz w:val="21"/>
          <w:szCs w:val="21"/>
          <w:shd w:val="clear" w:color="auto" w:fill="24385B"/>
        </w:rPr>
        <w:t>mas</w:t>
      </w:r>
      <w:proofErr w:type="spellEnd"/>
      <w:r>
        <w:rPr>
          <w:rFonts w:ascii="Roboto" w:hAnsi="Roboto"/>
          <w:color w:val="EFF3F8"/>
          <w:sz w:val="21"/>
          <w:szCs w:val="21"/>
          <w:shd w:val="clear" w:color="auto" w:fill="24385B"/>
        </w:rPr>
        <w:t xml:space="preserve"> </w:t>
      </w:r>
      <w:proofErr w:type="gramStart"/>
      <w:r>
        <w:rPr>
          <w:rFonts w:ascii="Roboto" w:hAnsi="Roboto"/>
          <w:color w:val="EFF3F8"/>
          <w:sz w:val="21"/>
          <w:szCs w:val="21"/>
          <w:shd w:val="clear" w:color="auto" w:fill="24385B"/>
        </w:rPr>
        <w:t>comandos</w:t>
      </w:r>
      <w:proofErr w:type="gramEnd"/>
      <w:r>
        <w:rPr>
          <w:rFonts w:ascii="Roboto" w:hAnsi="Roboto"/>
          <w:color w:val="EFF3F8"/>
          <w:sz w:val="21"/>
          <w:szCs w:val="21"/>
          <w:shd w:val="clear" w:color="auto" w:fill="24385B"/>
        </w:rPr>
        <w:t xml:space="preserve"> pero, estos son los más comunes.</w:t>
      </w:r>
      <w:r>
        <w:rPr>
          <w:rFonts w:ascii="Roboto" w:hAnsi="Roboto"/>
          <w:color w:val="EFF3F8"/>
          <w:sz w:val="21"/>
          <w:szCs w:val="21"/>
        </w:rPr>
        <w:br/>
      </w:r>
      <w:r>
        <w:rPr>
          <w:rFonts w:ascii="Roboto" w:hAnsi="Roboto"/>
          <w:color w:val="EFF3F8"/>
          <w:sz w:val="21"/>
          <w:szCs w:val="21"/>
          <w:shd w:val="clear" w:color="auto" w:fill="24385B"/>
        </w:rPr>
        <w:t>Espero que esto le sirva a alguien.</w:t>
      </w:r>
    </w:p>
    <w:p w14:paraId="19D01361" w14:textId="5E842762" w:rsidR="0003253B" w:rsidRDefault="0003253B" w:rsidP="004D1B1C">
      <w:pPr>
        <w:spacing w:after="0" w:line="240" w:lineRule="auto"/>
        <w:rPr>
          <w:rFonts w:ascii="Roboto" w:hAnsi="Roboto"/>
          <w:color w:val="EFF3F8"/>
          <w:sz w:val="21"/>
          <w:szCs w:val="21"/>
          <w:shd w:val="clear" w:color="auto" w:fill="24385B"/>
        </w:rPr>
      </w:pPr>
    </w:p>
    <w:p w14:paraId="0EE7CED2" w14:textId="13BE20DA" w:rsidR="0003253B" w:rsidRDefault="0003253B" w:rsidP="004D1B1C">
      <w:pPr>
        <w:spacing w:after="0" w:line="240" w:lineRule="auto"/>
        <w:rPr>
          <w:rFonts w:ascii="Roboto" w:hAnsi="Roboto"/>
          <w:color w:val="EFF3F8"/>
          <w:sz w:val="21"/>
          <w:szCs w:val="21"/>
          <w:shd w:val="clear" w:color="auto" w:fill="24385B"/>
        </w:rPr>
      </w:pPr>
    </w:p>
    <w:p w14:paraId="2764AE54" w14:textId="77777777" w:rsidR="00224DE6" w:rsidRDefault="00224DE6" w:rsidP="00224DE6">
      <w:pPr>
        <w:pStyle w:val="Ttulo1"/>
        <w:shd w:val="clear" w:color="auto" w:fill="0C1633"/>
        <w:spacing w:before="161" w:beforeAutospacing="0" w:after="161" w:afterAutospacing="0"/>
        <w:rPr>
          <w:rFonts w:ascii="Roboto" w:hAnsi="Roboto"/>
          <w:color w:val="EFF3F8"/>
        </w:rPr>
      </w:pPr>
      <w:r>
        <w:rPr>
          <w:rFonts w:ascii="Roboto" w:hAnsi="Roboto"/>
          <w:color w:val="EFF3F8"/>
        </w:rPr>
        <w:t>Clases Internas y Locales a un método</w:t>
      </w:r>
    </w:p>
    <w:p w14:paraId="7FFF1A17" w14:textId="742644F1" w:rsidR="0003253B" w:rsidRDefault="00224DE6" w:rsidP="004D1B1C">
      <w:pPr>
        <w:spacing w:after="0" w:line="240" w:lineRule="auto"/>
        <w:rPr>
          <w:rFonts w:ascii="Arial" w:hAnsi="Arial" w:cs="Arial"/>
        </w:rPr>
      </w:pPr>
      <w:r>
        <w:rPr>
          <w:noProof/>
        </w:rPr>
        <w:lastRenderedPageBreak/>
        <w:drawing>
          <wp:inline distT="0" distB="0" distL="0" distR="0" wp14:anchorId="2BFFDFC8" wp14:editId="05464734">
            <wp:extent cx="5612130" cy="3237230"/>
            <wp:effectExtent l="0" t="0" r="7620" b="127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37230"/>
                    </a:xfrm>
                    <a:prstGeom prst="rect">
                      <a:avLst/>
                    </a:prstGeom>
                    <a:noFill/>
                    <a:ln>
                      <a:noFill/>
                    </a:ln>
                  </pic:spPr>
                </pic:pic>
              </a:graphicData>
            </a:graphic>
          </wp:inline>
        </w:drawing>
      </w:r>
    </w:p>
    <w:p w14:paraId="7B2FD472" w14:textId="51AD4D9B" w:rsidR="00224DE6" w:rsidRDefault="00224DE6" w:rsidP="004D1B1C">
      <w:pPr>
        <w:spacing w:after="0" w:line="240" w:lineRule="auto"/>
        <w:rPr>
          <w:rFonts w:ascii="Arial" w:hAnsi="Arial" w:cs="Arial"/>
        </w:rPr>
      </w:pPr>
      <w:r>
        <w:rPr>
          <w:noProof/>
        </w:rPr>
        <w:drawing>
          <wp:inline distT="0" distB="0" distL="0" distR="0" wp14:anchorId="0F1CF448" wp14:editId="7085A239">
            <wp:extent cx="5612130" cy="2633345"/>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633345"/>
                    </a:xfrm>
                    <a:prstGeom prst="rect">
                      <a:avLst/>
                    </a:prstGeom>
                    <a:noFill/>
                    <a:ln>
                      <a:noFill/>
                    </a:ln>
                  </pic:spPr>
                </pic:pic>
              </a:graphicData>
            </a:graphic>
          </wp:inline>
        </w:drawing>
      </w:r>
    </w:p>
    <w:p w14:paraId="0087188A" w14:textId="306190D2" w:rsidR="00224DE6" w:rsidRDefault="00224DE6" w:rsidP="004D1B1C">
      <w:pPr>
        <w:spacing w:after="0" w:line="240" w:lineRule="auto"/>
        <w:rPr>
          <w:rFonts w:ascii="Arial" w:hAnsi="Arial" w:cs="Arial"/>
        </w:rPr>
      </w:pPr>
      <w:r>
        <w:rPr>
          <w:noProof/>
        </w:rPr>
        <w:drawing>
          <wp:inline distT="0" distB="0" distL="0" distR="0" wp14:anchorId="287BC5D8" wp14:editId="2EA5F981">
            <wp:extent cx="5612130" cy="934720"/>
            <wp:effectExtent l="0" t="0" r="762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934720"/>
                    </a:xfrm>
                    <a:prstGeom prst="rect">
                      <a:avLst/>
                    </a:prstGeom>
                    <a:noFill/>
                    <a:ln>
                      <a:noFill/>
                    </a:ln>
                  </pic:spPr>
                </pic:pic>
              </a:graphicData>
            </a:graphic>
          </wp:inline>
        </w:drawing>
      </w:r>
    </w:p>
    <w:p w14:paraId="29FDA2A7" w14:textId="6F30CF7C" w:rsidR="00224DE6" w:rsidRDefault="00224DE6" w:rsidP="004D1B1C">
      <w:pPr>
        <w:spacing w:after="0" w:line="240" w:lineRule="auto"/>
        <w:rPr>
          <w:rFonts w:ascii="Arial" w:hAnsi="Arial" w:cs="Arial"/>
        </w:rPr>
      </w:pPr>
      <w:r>
        <w:rPr>
          <w:noProof/>
        </w:rPr>
        <w:lastRenderedPageBreak/>
        <w:drawing>
          <wp:inline distT="0" distB="0" distL="0" distR="0" wp14:anchorId="513F2232" wp14:editId="2D173AA0">
            <wp:extent cx="5261212" cy="3433658"/>
            <wp:effectExtent l="0" t="0" r="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052" cy="3434206"/>
                    </a:xfrm>
                    <a:prstGeom prst="rect">
                      <a:avLst/>
                    </a:prstGeom>
                    <a:noFill/>
                    <a:ln>
                      <a:noFill/>
                    </a:ln>
                  </pic:spPr>
                </pic:pic>
              </a:graphicData>
            </a:graphic>
          </wp:inline>
        </w:drawing>
      </w:r>
    </w:p>
    <w:p w14:paraId="3E94AD33" w14:textId="68C55FC2" w:rsidR="00224DE6" w:rsidRDefault="00224DE6" w:rsidP="004D1B1C">
      <w:pPr>
        <w:spacing w:after="0" w:line="240" w:lineRule="auto"/>
        <w:rPr>
          <w:rFonts w:ascii="Arial" w:hAnsi="Arial" w:cs="Arial"/>
        </w:rPr>
      </w:pPr>
    </w:p>
    <w:p w14:paraId="0696D2CF" w14:textId="77777777" w:rsidR="00224DE6" w:rsidRDefault="00224DE6" w:rsidP="00224DE6">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t>Enumerations</w:t>
      </w:r>
      <w:proofErr w:type="spellEnd"/>
    </w:p>
    <w:p w14:paraId="1EA0A67D"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son tipos de datos muy especiales pues este, es el único en su tipo que sirve para declarar una colección de constantes, al ser así estaremos obligados a escribirlos con mayúsculas.</w:t>
      </w:r>
    </w:p>
    <w:p w14:paraId="141FC2BC"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Usaremos </w:t>
      </w:r>
      <w:proofErr w:type="spellStart"/>
      <w:r>
        <w:rPr>
          <w:rFonts w:ascii="Roboto" w:hAnsi="Roboto"/>
          <w:color w:val="EFF3F8"/>
          <w:sz w:val="27"/>
          <w:szCs w:val="27"/>
        </w:rPr>
        <w:t>enum</w:t>
      </w:r>
      <w:proofErr w:type="spellEnd"/>
      <w:r>
        <w:rPr>
          <w:rFonts w:ascii="Roboto" w:hAnsi="Roboto"/>
          <w:color w:val="EFF3F8"/>
          <w:sz w:val="27"/>
          <w:szCs w:val="27"/>
        </w:rPr>
        <w:t xml:space="preserve"> cada vez que necesitemos representar un conjunto fijo de constantes. </w:t>
      </w:r>
      <w:r>
        <w:rPr>
          <w:rStyle w:val="nfasis"/>
          <w:rFonts w:ascii="Roboto" w:hAnsi="Roboto"/>
          <w:color w:val="EFF3F8"/>
          <w:sz w:val="27"/>
          <w:szCs w:val="27"/>
        </w:rPr>
        <w:t xml:space="preserve">Por </w:t>
      </w:r>
      <w:proofErr w:type="gramStart"/>
      <w:r>
        <w:rPr>
          <w:rStyle w:val="nfasis"/>
          <w:rFonts w:ascii="Roboto" w:hAnsi="Roboto"/>
          <w:color w:val="EFF3F8"/>
          <w:sz w:val="27"/>
          <w:szCs w:val="27"/>
        </w:rPr>
        <w:t>ejemplo</w:t>
      </w:r>
      <w:proofErr w:type="gramEnd"/>
      <w:r>
        <w:rPr>
          <w:rStyle w:val="nfasis"/>
          <w:rFonts w:ascii="Roboto" w:hAnsi="Roboto"/>
          <w:color w:val="EFF3F8"/>
          <w:sz w:val="27"/>
          <w:szCs w:val="27"/>
        </w:rPr>
        <w:t xml:space="preserve"> los días de la semana.</w:t>
      </w:r>
    </w:p>
    <w:p w14:paraId="217E580D"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Así podemos declarar un </w:t>
      </w:r>
      <w:proofErr w:type="spellStart"/>
      <w:r>
        <w:rPr>
          <w:rFonts w:ascii="Roboto" w:hAnsi="Roboto"/>
          <w:color w:val="EFF3F8"/>
          <w:sz w:val="27"/>
          <w:szCs w:val="27"/>
        </w:rPr>
        <w:t>enumeration</w:t>
      </w:r>
      <w:proofErr w:type="spellEnd"/>
      <w:r>
        <w:rPr>
          <w:rFonts w:ascii="Roboto" w:hAnsi="Roboto"/>
          <w:color w:val="EFF3F8"/>
          <w:sz w:val="27"/>
          <w:szCs w:val="27"/>
        </w:rPr>
        <w:t xml:space="preserve"> usando la palabra reservada </w:t>
      </w:r>
      <w:proofErr w:type="spellStart"/>
      <w:r>
        <w:rPr>
          <w:rStyle w:val="Textoennegrita"/>
          <w:rFonts w:ascii="Roboto" w:hAnsi="Roboto"/>
          <w:color w:val="EFF3F8"/>
          <w:sz w:val="27"/>
          <w:szCs w:val="27"/>
        </w:rPr>
        <w:t>enum</w:t>
      </w:r>
      <w:proofErr w:type="spellEnd"/>
      <w:r>
        <w:rPr>
          <w:rStyle w:val="Textoennegrita"/>
          <w:rFonts w:ascii="Roboto" w:hAnsi="Roboto"/>
          <w:color w:val="EFF3F8"/>
          <w:sz w:val="27"/>
          <w:szCs w:val="27"/>
        </w:rPr>
        <w:t>.</w:t>
      </w:r>
    </w:p>
    <w:p w14:paraId="0704B59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public </w:t>
      </w:r>
      <w:proofErr w:type="spellStart"/>
      <w:r w:rsidRPr="00CF76EA">
        <w:rPr>
          <w:rStyle w:val="hljs-keyword"/>
          <w:b/>
          <w:bCs/>
          <w:color w:val="F92672"/>
          <w:spacing w:val="4"/>
          <w:lang w:val="en-US"/>
        </w:rPr>
        <w:t>enum</w:t>
      </w:r>
      <w:proofErr w:type="spellEnd"/>
      <w:r w:rsidRPr="00CF76EA">
        <w:rPr>
          <w:rStyle w:val="hljs-class"/>
          <w:color w:val="FFFFFF"/>
          <w:spacing w:val="4"/>
          <w:lang w:val="en-US"/>
        </w:rPr>
        <w:t xml:space="preserve"> </w:t>
      </w:r>
      <w:r w:rsidRPr="00CF76EA">
        <w:rPr>
          <w:rStyle w:val="hljs-title"/>
          <w:b/>
          <w:bCs/>
          <w:color w:val="FFFFFF"/>
          <w:spacing w:val="4"/>
          <w:lang w:val="en-US"/>
        </w:rPr>
        <w:t>Day</w:t>
      </w:r>
      <w:r w:rsidRPr="00CF76EA">
        <w:rPr>
          <w:rStyle w:val="hljs-class"/>
          <w:color w:val="FFFFFF"/>
          <w:spacing w:val="4"/>
          <w:lang w:val="en-US"/>
        </w:rPr>
        <w:t xml:space="preserve"> {</w:t>
      </w:r>
    </w:p>
    <w:p w14:paraId="5AB6B3D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t>SUNDAY, MONDAY, TUESDAY, WEDNESDAY,</w:t>
      </w:r>
    </w:p>
    <w:p w14:paraId="2E1E77CE"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Pr>
          <w:rStyle w:val="CdigoHTML"/>
          <w:color w:val="FFFFFF"/>
          <w:spacing w:val="4"/>
        </w:rPr>
        <w:t>THURSDAY, FRIDAY, SATURDAY</w:t>
      </w:r>
    </w:p>
    <w:p w14:paraId="61E6E9DC"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2A67675"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Puedo crear referencias de </w:t>
      </w:r>
      <w:proofErr w:type="spellStart"/>
      <w:r>
        <w:rPr>
          <w:rFonts w:ascii="Roboto" w:hAnsi="Roboto"/>
          <w:color w:val="EFF3F8"/>
          <w:sz w:val="27"/>
          <w:szCs w:val="27"/>
        </w:rPr>
        <w:t>enumerations</w:t>
      </w:r>
      <w:proofErr w:type="spellEnd"/>
      <w:r>
        <w:rPr>
          <w:rFonts w:ascii="Roboto" w:hAnsi="Roboto"/>
          <w:color w:val="EFF3F8"/>
          <w:sz w:val="27"/>
          <w:szCs w:val="27"/>
        </w:rPr>
        <w:t xml:space="preserve"> de la siguiente forma:</w:t>
      </w:r>
    </w:p>
    <w:p w14:paraId="771B690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Day </w:t>
      </w:r>
      <w:proofErr w:type="spellStart"/>
      <w:proofErr w:type="gramStart"/>
      <w:r w:rsidRPr="00CF76EA">
        <w:rPr>
          <w:rStyle w:val="CdigoHTML"/>
          <w:color w:val="FFFFFF"/>
          <w:spacing w:val="4"/>
          <w:lang w:val="en-US"/>
        </w:rPr>
        <w:t>day</w:t>
      </w:r>
      <w:proofErr w:type="spellEnd"/>
      <w:r w:rsidRPr="00CF76EA">
        <w:rPr>
          <w:rStyle w:val="hljs-comment"/>
          <w:color w:val="75715E"/>
          <w:spacing w:val="4"/>
          <w:lang w:val="en-US"/>
        </w:rPr>
        <w:t>;</w:t>
      </w:r>
      <w:proofErr w:type="gramEnd"/>
    </w:p>
    <w:p w14:paraId="71991B90"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keyword"/>
          <w:b/>
          <w:bCs/>
          <w:color w:val="F92672"/>
          <w:spacing w:val="4"/>
          <w:lang w:val="en-US"/>
        </w:rPr>
        <w:t>switch</w:t>
      </w:r>
      <w:r w:rsidRPr="00CF76EA">
        <w:rPr>
          <w:rStyle w:val="CdigoHTML"/>
          <w:color w:val="FFFFFF"/>
          <w:spacing w:val="4"/>
          <w:lang w:val="en-US"/>
        </w:rPr>
        <w:t xml:space="preserve"> (day) {</w:t>
      </w:r>
    </w:p>
    <w:p w14:paraId="19C3646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MONDAY:</w:t>
      </w:r>
    </w:p>
    <w:p w14:paraId="77F00F25"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(“Mondays are good.”</w:t>
      </w:r>
      <w:proofErr w:type="gramStart"/>
      <w:r w:rsidRPr="00CF76EA">
        <w:rPr>
          <w:rStyle w:val="CdigoHTML"/>
          <w:color w:val="FFFFFF"/>
          <w:spacing w:val="4"/>
          <w:lang w:val="en-US"/>
        </w:rPr>
        <w:t>)</w:t>
      </w:r>
      <w:r w:rsidRPr="00CF76EA">
        <w:rPr>
          <w:rStyle w:val="hljs-comment"/>
          <w:color w:val="75715E"/>
          <w:spacing w:val="4"/>
          <w:lang w:val="en-US"/>
        </w:rPr>
        <w:t>;</w:t>
      </w:r>
      <w:proofErr w:type="gramEnd"/>
    </w:p>
    <w:p w14:paraId="4F81FA1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gramStart"/>
      <w:r w:rsidRPr="00CF76EA">
        <w:rPr>
          <w:rStyle w:val="hljs-keyword"/>
          <w:b/>
          <w:bCs/>
          <w:color w:val="F92672"/>
          <w:spacing w:val="4"/>
          <w:lang w:val="en-US"/>
        </w:rPr>
        <w:t>break</w:t>
      </w:r>
      <w:r w:rsidRPr="00CF76EA">
        <w:rPr>
          <w:rStyle w:val="hljs-comment"/>
          <w:color w:val="75715E"/>
          <w:spacing w:val="4"/>
          <w:lang w:val="en-US"/>
        </w:rPr>
        <w:t>;</w:t>
      </w:r>
      <w:proofErr w:type="gramEnd"/>
    </w:p>
    <w:p w14:paraId="486379A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FRIDAY:</w:t>
      </w:r>
    </w:p>
    <w:p w14:paraId="2B3ED1D6"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lastRenderedPageBreak/>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(“Fridays are nice”</w:t>
      </w:r>
      <w:proofErr w:type="gramStart"/>
      <w:r w:rsidRPr="00CF76EA">
        <w:rPr>
          <w:rStyle w:val="CdigoHTML"/>
          <w:color w:val="FFFFFF"/>
          <w:spacing w:val="4"/>
          <w:lang w:val="en-US"/>
        </w:rPr>
        <w:t>)</w:t>
      </w:r>
      <w:r w:rsidRPr="00CF76EA">
        <w:rPr>
          <w:rStyle w:val="hljs-comment"/>
          <w:color w:val="75715E"/>
          <w:spacing w:val="4"/>
          <w:lang w:val="en-US"/>
        </w:rPr>
        <w:t>;</w:t>
      </w:r>
      <w:proofErr w:type="gramEnd"/>
    </w:p>
    <w:p w14:paraId="2404D43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gramStart"/>
      <w:r w:rsidRPr="00CF76EA">
        <w:rPr>
          <w:rStyle w:val="hljs-keyword"/>
          <w:b/>
          <w:bCs/>
          <w:color w:val="F92672"/>
          <w:spacing w:val="4"/>
          <w:lang w:val="en-US"/>
        </w:rPr>
        <w:t>break</w:t>
      </w:r>
      <w:r w:rsidRPr="00CF76EA">
        <w:rPr>
          <w:rStyle w:val="hljs-comment"/>
          <w:color w:val="75715E"/>
          <w:spacing w:val="4"/>
          <w:lang w:val="en-US"/>
        </w:rPr>
        <w:t>;</w:t>
      </w:r>
      <w:proofErr w:type="gramEnd"/>
    </w:p>
    <w:p w14:paraId="684EE54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SATURDAY: </w:t>
      </w:r>
      <w:r w:rsidRPr="00CF76EA">
        <w:rPr>
          <w:rStyle w:val="hljs-keyword"/>
          <w:b/>
          <w:bCs/>
          <w:color w:val="F92672"/>
          <w:spacing w:val="4"/>
          <w:lang w:val="en-US"/>
        </w:rPr>
        <w:t>case</w:t>
      </w:r>
      <w:r w:rsidRPr="00CF76EA">
        <w:rPr>
          <w:rStyle w:val="CdigoHTML"/>
          <w:color w:val="FFFFFF"/>
          <w:spacing w:val="4"/>
          <w:lang w:val="en-US"/>
        </w:rPr>
        <w:t>: SUNDAY:</w:t>
      </w:r>
    </w:p>
    <w:p w14:paraId="35BF9D3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(“Weekends are the best”</w:t>
      </w:r>
      <w:proofErr w:type="gramStart"/>
      <w:r w:rsidRPr="00CF76EA">
        <w:rPr>
          <w:rStyle w:val="CdigoHTML"/>
          <w:color w:val="FFFFFF"/>
          <w:spacing w:val="4"/>
          <w:lang w:val="en-US"/>
        </w:rPr>
        <w:t>)</w:t>
      </w:r>
      <w:r w:rsidRPr="00CF76EA">
        <w:rPr>
          <w:rStyle w:val="hljs-comment"/>
          <w:color w:val="75715E"/>
          <w:spacing w:val="4"/>
          <w:lang w:val="en-US"/>
        </w:rPr>
        <w:t>;</w:t>
      </w:r>
      <w:proofErr w:type="gramEnd"/>
    </w:p>
    <w:p w14:paraId="12FEB2C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gramStart"/>
      <w:r w:rsidRPr="00CF76EA">
        <w:rPr>
          <w:rStyle w:val="hljs-keyword"/>
          <w:b/>
          <w:bCs/>
          <w:color w:val="F92672"/>
          <w:spacing w:val="4"/>
          <w:lang w:val="en-US"/>
        </w:rPr>
        <w:t>break</w:t>
      </w:r>
      <w:r w:rsidRPr="00CF76EA">
        <w:rPr>
          <w:rStyle w:val="hljs-comment"/>
          <w:color w:val="75715E"/>
          <w:spacing w:val="4"/>
          <w:lang w:val="en-US"/>
        </w:rPr>
        <w:t>;</w:t>
      </w:r>
      <w:proofErr w:type="gramEnd"/>
    </w:p>
    <w:p w14:paraId="501C47F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default</w:t>
      </w:r>
      <w:r w:rsidRPr="00CF76EA">
        <w:rPr>
          <w:rStyle w:val="CdigoHTML"/>
          <w:color w:val="FFFFFF"/>
          <w:spacing w:val="4"/>
          <w:lang w:val="en-US"/>
        </w:rPr>
        <w:t>:</w:t>
      </w:r>
    </w:p>
    <w:p w14:paraId="6800BA5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(“Midweek are so-so”</w:t>
      </w:r>
      <w:proofErr w:type="gramStart"/>
      <w:r w:rsidRPr="00CF76EA">
        <w:rPr>
          <w:rStyle w:val="CdigoHTML"/>
          <w:color w:val="FFFFFF"/>
          <w:spacing w:val="4"/>
          <w:lang w:val="en-US"/>
        </w:rPr>
        <w:t>)</w:t>
      </w:r>
      <w:r w:rsidRPr="00CF76EA">
        <w:rPr>
          <w:rStyle w:val="hljs-comment"/>
          <w:color w:val="75715E"/>
          <w:spacing w:val="4"/>
          <w:lang w:val="en-US"/>
        </w:rPr>
        <w:t>;</w:t>
      </w:r>
      <w:proofErr w:type="gramEnd"/>
    </w:p>
    <w:p w14:paraId="7EFAB5D6"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sidRPr="00CF76EA">
        <w:rPr>
          <w:rStyle w:val="CdigoHTML"/>
          <w:color w:val="FFFFFF"/>
          <w:spacing w:val="4"/>
          <w:lang w:val="en-US"/>
        </w:rPr>
        <w:tab/>
      </w:r>
      <w:r>
        <w:rPr>
          <w:rStyle w:val="hljs-keyword"/>
          <w:b/>
          <w:bCs/>
          <w:color w:val="F92672"/>
          <w:spacing w:val="4"/>
        </w:rPr>
        <w:t>break</w:t>
      </w:r>
      <w:r>
        <w:rPr>
          <w:rStyle w:val="hljs-comment"/>
          <w:color w:val="75715E"/>
          <w:spacing w:val="4"/>
        </w:rPr>
        <w:t>;</w:t>
      </w:r>
    </w:p>
    <w:p w14:paraId="731EBF16" w14:textId="77777777" w:rsidR="00224DE6" w:rsidRDefault="00224DE6" w:rsidP="00224DE6">
      <w:pPr>
        <w:pStyle w:val="HTMLconformatoprevio"/>
        <w:shd w:val="clear" w:color="auto" w:fill="0C1633"/>
        <w:rPr>
          <w:rStyle w:val="CdigoHTML"/>
          <w:color w:val="FFFFFF"/>
          <w:spacing w:val="4"/>
        </w:rPr>
      </w:pPr>
    </w:p>
    <w:p w14:paraId="7D95A201"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074F9AB"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Y puedo llamar un valor del </w:t>
      </w:r>
      <w:proofErr w:type="spellStart"/>
      <w:r>
        <w:rPr>
          <w:rFonts w:ascii="Roboto" w:hAnsi="Roboto"/>
          <w:color w:val="EFF3F8"/>
          <w:sz w:val="27"/>
          <w:szCs w:val="27"/>
        </w:rPr>
        <w:t>enumeration</w:t>
      </w:r>
      <w:proofErr w:type="spellEnd"/>
      <w:r>
        <w:rPr>
          <w:rFonts w:ascii="Roboto" w:hAnsi="Roboto"/>
          <w:color w:val="EFF3F8"/>
          <w:sz w:val="27"/>
          <w:szCs w:val="27"/>
        </w:rPr>
        <w:t xml:space="preserve"> así:</w:t>
      </w:r>
    </w:p>
    <w:p w14:paraId="529B1852"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w:t>
      </w:r>
      <w:proofErr w:type="gramStart"/>
      <w:r w:rsidRPr="00CF76EA">
        <w:rPr>
          <w:rStyle w:val="hljs-selector-class"/>
          <w:color w:val="FFFFFF"/>
          <w:spacing w:val="4"/>
          <w:lang w:val="en-US"/>
        </w:rPr>
        <w:t>MONDAY</w:t>
      </w:r>
      <w:proofErr w:type="spellEnd"/>
      <w:r w:rsidRPr="00CF76EA">
        <w:rPr>
          <w:rStyle w:val="CdigoHTML"/>
          <w:color w:val="FFFFFF"/>
          <w:spacing w:val="4"/>
          <w:lang w:val="en-US"/>
        </w:rPr>
        <w:t>;</w:t>
      </w:r>
      <w:proofErr w:type="gramEnd"/>
    </w:p>
    <w:p w14:paraId="2300DDBA"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w:t>
      </w:r>
      <w:proofErr w:type="gramStart"/>
      <w:r w:rsidRPr="00CF76EA">
        <w:rPr>
          <w:rStyle w:val="hljs-selector-class"/>
          <w:color w:val="FFFFFF"/>
          <w:spacing w:val="4"/>
          <w:lang w:val="en-US"/>
        </w:rPr>
        <w:t>FRIDAY</w:t>
      </w:r>
      <w:proofErr w:type="spellEnd"/>
      <w:r w:rsidRPr="00CF76EA">
        <w:rPr>
          <w:rStyle w:val="CdigoHTML"/>
          <w:color w:val="FFFFFF"/>
          <w:spacing w:val="4"/>
          <w:lang w:val="en-US"/>
        </w:rPr>
        <w:t>;</w:t>
      </w:r>
      <w:proofErr w:type="gramEnd"/>
    </w:p>
    <w:p w14:paraId="7346FD8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.SATURDAY</w:t>
      </w:r>
      <w:proofErr w:type="spellEnd"/>
    </w:p>
    <w:p w14:paraId="0579703A"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pueden tener atributos, métodos y constructores, como se muestra:</w:t>
      </w:r>
    </w:p>
    <w:p w14:paraId="1ED31380" w14:textId="77777777" w:rsidR="00224DE6" w:rsidRPr="00F97462"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public </w:t>
      </w:r>
      <w:proofErr w:type="spellStart"/>
      <w:r w:rsidRPr="00F97462">
        <w:rPr>
          <w:rStyle w:val="hljs-keyword"/>
          <w:b/>
          <w:bCs/>
          <w:color w:val="F92672"/>
          <w:spacing w:val="4"/>
          <w:lang w:val="en-US"/>
        </w:rPr>
        <w:t>enum</w:t>
      </w:r>
      <w:proofErr w:type="spellEnd"/>
      <w:r w:rsidRPr="00F97462">
        <w:rPr>
          <w:rStyle w:val="hljs-class"/>
          <w:color w:val="FFFFFF"/>
          <w:spacing w:val="4"/>
          <w:lang w:val="en-US"/>
        </w:rPr>
        <w:t xml:space="preserve"> </w:t>
      </w:r>
      <w:r w:rsidRPr="00F97462">
        <w:rPr>
          <w:rStyle w:val="hljs-title"/>
          <w:b/>
          <w:bCs/>
          <w:color w:val="FFFFFF"/>
          <w:spacing w:val="4"/>
          <w:lang w:val="en-US"/>
        </w:rPr>
        <w:t>Day</w:t>
      </w:r>
      <w:r w:rsidRPr="00F97462">
        <w:rPr>
          <w:rStyle w:val="hljs-class"/>
          <w:color w:val="FFFFFF"/>
          <w:spacing w:val="4"/>
          <w:lang w:val="en-US"/>
        </w:rPr>
        <w:t xml:space="preserve"> {</w:t>
      </w:r>
    </w:p>
    <w:p w14:paraId="229FD258" w14:textId="77777777" w:rsidR="00224DE6" w:rsidRPr="00CF76EA"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  </w:t>
      </w:r>
      <w:r w:rsidRPr="00CF76EA">
        <w:rPr>
          <w:rStyle w:val="CdigoHTML"/>
          <w:color w:val="FFFFFF"/>
          <w:spacing w:val="4"/>
          <w:lang w:val="en-US"/>
        </w:rPr>
        <w:t>MONDAY(</w:t>
      </w:r>
      <w:r w:rsidRPr="00CF76EA">
        <w:rPr>
          <w:rStyle w:val="hljs-string"/>
          <w:color w:val="A6E22E"/>
          <w:spacing w:val="4"/>
          <w:lang w:val="en-US"/>
        </w:rPr>
        <w:t>"Lunes"</w:t>
      </w:r>
      <w:proofErr w:type="gramStart"/>
      <w:r w:rsidRPr="00CF76EA">
        <w:rPr>
          <w:rStyle w:val="CdigoHTML"/>
          <w:color w:val="FFFFFF"/>
          <w:spacing w:val="4"/>
          <w:lang w:val="en-US"/>
        </w:rPr>
        <w:t>);</w:t>
      </w:r>
      <w:proofErr w:type="gramEnd"/>
    </w:p>
    <w:p w14:paraId="6855405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TUESDAY(</w:t>
      </w:r>
      <w:r w:rsidRPr="00CF76EA">
        <w:rPr>
          <w:rStyle w:val="hljs-string"/>
          <w:color w:val="A6E22E"/>
          <w:spacing w:val="4"/>
          <w:lang w:val="en-US"/>
        </w:rPr>
        <w:t>"Jueves"</w:t>
      </w:r>
      <w:proofErr w:type="gramStart"/>
      <w:r w:rsidRPr="00CF76EA">
        <w:rPr>
          <w:rStyle w:val="CdigoHTML"/>
          <w:color w:val="FFFFFF"/>
          <w:spacing w:val="4"/>
          <w:lang w:val="en-US"/>
        </w:rPr>
        <w:t>);</w:t>
      </w:r>
      <w:proofErr w:type="gramEnd"/>
    </w:p>
    <w:p w14:paraId="29919F7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FRIDAY(</w:t>
      </w:r>
      <w:r w:rsidRPr="00CF76EA">
        <w:rPr>
          <w:rStyle w:val="hljs-string"/>
          <w:color w:val="A6E22E"/>
          <w:spacing w:val="4"/>
          <w:lang w:val="en-US"/>
        </w:rPr>
        <w:t>"Viernes"</w:t>
      </w:r>
      <w:proofErr w:type="gramStart"/>
      <w:r w:rsidRPr="00CF76EA">
        <w:rPr>
          <w:rStyle w:val="CdigoHTML"/>
          <w:color w:val="FFFFFF"/>
          <w:spacing w:val="4"/>
          <w:lang w:val="en-US"/>
        </w:rPr>
        <w:t>);</w:t>
      </w:r>
      <w:proofErr w:type="gramEnd"/>
    </w:p>
    <w:p w14:paraId="52A0A1D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SATURDAY(</w:t>
      </w:r>
      <w:r w:rsidRPr="00CF76EA">
        <w:rPr>
          <w:rStyle w:val="hljs-string"/>
          <w:color w:val="A6E22E"/>
          <w:spacing w:val="4"/>
          <w:lang w:val="en-US"/>
        </w:rPr>
        <w:t>"</w:t>
      </w:r>
      <w:proofErr w:type="spellStart"/>
      <w:r w:rsidRPr="00CF76EA">
        <w:rPr>
          <w:rStyle w:val="hljs-string"/>
          <w:color w:val="A6E22E"/>
          <w:spacing w:val="4"/>
          <w:lang w:val="en-US"/>
        </w:rPr>
        <w:t>Sábado</w:t>
      </w:r>
      <w:proofErr w:type="spellEnd"/>
      <w:r w:rsidRPr="00CF76EA">
        <w:rPr>
          <w:rStyle w:val="hljs-string"/>
          <w:color w:val="A6E22E"/>
          <w:spacing w:val="4"/>
          <w:lang w:val="en-US"/>
        </w:rPr>
        <w:t>"</w:t>
      </w:r>
      <w:proofErr w:type="gramStart"/>
      <w:r w:rsidRPr="00CF76EA">
        <w:rPr>
          <w:rStyle w:val="CdigoHTML"/>
          <w:color w:val="FFFFFF"/>
          <w:spacing w:val="4"/>
          <w:lang w:val="en-US"/>
        </w:rPr>
        <w:t>);</w:t>
      </w:r>
      <w:proofErr w:type="gramEnd"/>
    </w:p>
    <w:p w14:paraId="776D21E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SUNDAY(</w:t>
      </w:r>
      <w:r w:rsidRPr="00CF76EA">
        <w:rPr>
          <w:rStyle w:val="hljs-string"/>
          <w:color w:val="A6E22E"/>
          <w:spacing w:val="4"/>
          <w:lang w:val="en-US"/>
        </w:rPr>
        <w:t>"Domingo"</w:t>
      </w:r>
      <w:proofErr w:type="gramStart"/>
      <w:r w:rsidRPr="00CF76EA">
        <w:rPr>
          <w:rStyle w:val="CdigoHTML"/>
          <w:color w:val="FFFFFF"/>
          <w:spacing w:val="4"/>
          <w:lang w:val="en-US"/>
        </w:rPr>
        <w:t>);</w:t>
      </w:r>
      <w:proofErr w:type="gramEnd"/>
    </w:p>
    <w:p w14:paraId="30BB47C2" w14:textId="77777777" w:rsidR="00224DE6" w:rsidRPr="00CF76EA" w:rsidRDefault="00224DE6" w:rsidP="00224DE6">
      <w:pPr>
        <w:pStyle w:val="HTMLconformatoprevio"/>
        <w:shd w:val="clear" w:color="auto" w:fill="0C1633"/>
        <w:rPr>
          <w:rStyle w:val="CdigoHTML"/>
          <w:color w:val="FFFFFF"/>
          <w:spacing w:val="4"/>
          <w:lang w:val="en-US"/>
        </w:rPr>
      </w:pPr>
    </w:p>
    <w:p w14:paraId="1BBC9C0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proofErr w:type="gramStart"/>
      <w:r w:rsidRPr="00CF76EA">
        <w:rPr>
          <w:rStyle w:val="CdigoHTML"/>
          <w:color w:val="FFFFFF"/>
          <w:spacing w:val="4"/>
          <w:lang w:val="en-US"/>
        </w:rPr>
        <w:t>spanish</w:t>
      </w:r>
      <w:proofErr w:type="spellEnd"/>
      <w:r w:rsidRPr="00CF76EA">
        <w:rPr>
          <w:rStyle w:val="CdigoHTML"/>
          <w:color w:val="FFFFFF"/>
          <w:spacing w:val="4"/>
          <w:lang w:val="en-US"/>
        </w:rPr>
        <w:t>;</w:t>
      </w:r>
      <w:proofErr w:type="gramEnd"/>
    </w:p>
    <w:p w14:paraId="2DBB1F2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w:t>
      </w:r>
      <w:proofErr w:type="gramStart"/>
      <w:r w:rsidRPr="00CF76EA">
        <w:rPr>
          <w:rStyle w:val="CdigoHTML"/>
          <w:color w:val="FFFFFF"/>
          <w:spacing w:val="4"/>
          <w:lang w:val="en-US"/>
        </w:rPr>
        <w:t>Day(</w:t>
      </w:r>
      <w:proofErr w:type="gramEnd"/>
      <w:r w:rsidRPr="00CF76EA">
        <w:rPr>
          <w:rStyle w:val="CdigoHTML"/>
          <w:color w:val="FFFFFF"/>
          <w:spacing w:val="4"/>
          <w:lang w:val="en-US"/>
        </w:rPr>
        <w:t>String s) {</w:t>
      </w:r>
    </w:p>
    <w:p w14:paraId="7EA7B84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roofErr w:type="spellStart"/>
      <w:r w:rsidRPr="00CF76EA">
        <w:rPr>
          <w:rStyle w:val="CdigoHTML"/>
          <w:color w:val="FFFFFF"/>
          <w:spacing w:val="4"/>
          <w:lang w:val="en-US"/>
        </w:rPr>
        <w:t>spanish</w:t>
      </w:r>
      <w:proofErr w:type="spellEnd"/>
      <w:r w:rsidRPr="00CF76EA">
        <w:rPr>
          <w:rStyle w:val="CdigoHTML"/>
          <w:color w:val="FFFFFF"/>
          <w:spacing w:val="4"/>
          <w:lang w:val="en-US"/>
        </w:rPr>
        <w:t xml:space="preserve"> = </w:t>
      </w:r>
      <w:proofErr w:type="gramStart"/>
      <w:r w:rsidRPr="00CF76EA">
        <w:rPr>
          <w:rStyle w:val="CdigoHTML"/>
          <w:color w:val="FFFFFF"/>
          <w:spacing w:val="4"/>
          <w:lang w:val="en-US"/>
        </w:rPr>
        <w:t>s;</w:t>
      </w:r>
      <w:proofErr w:type="gramEnd"/>
    </w:p>
    <w:p w14:paraId="03550E6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
    <w:p w14:paraId="71155482" w14:textId="77777777" w:rsidR="00224DE6" w:rsidRPr="00CF76EA" w:rsidRDefault="00224DE6" w:rsidP="00224DE6">
      <w:pPr>
        <w:pStyle w:val="HTMLconformatoprevio"/>
        <w:shd w:val="clear" w:color="auto" w:fill="0C1633"/>
        <w:rPr>
          <w:rStyle w:val="CdigoHTML"/>
          <w:color w:val="FFFFFF"/>
          <w:spacing w:val="4"/>
          <w:lang w:val="en-US"/>
        </w:rPr>
      </w:pPr>
    </w:p>
    <w:p w14:paraId="5A58050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proofErr w:type="gramStart"/>
      <w:r w:rsidRPr="00CF76EA">
        <w:rPr>
          <w:rStyle w:val="CdigoHTML"/>
          <w:color w:val="FFFFFF"/>
          <w:spacing w:val="4"/>
          <w:lang w:val="en-US"/>
        </w:rPr>
        <w:t>getSpanish</w:t>
      </w:r>
      <w:proofErr w:type="spellEnd"/>
      <w:r w:rsidRPr="00CF76EA">
        <w:rPr>
          <w:rStyle w:val="CdigoHTML"/>
          <w:color w:val="FFFFFF"/>
          <w:spacing w:val="4"/>
          <w:lang w:val="en-US"/>
        </w:rPr>
        <w:t>(</w:t>
      </w:r>
      <w:proofErr w:type="gramEnd"/>
      <w:r w:rsidRPr="00CF76EA">
        <w:rPr>
          <w:rStyle w:val="CdigoHTML"/>
          <w:color w:val="FFFFFF"/>
          <w:spacing w:val="4"/>
          <w:lang w:val="en-US"/>
        </w:rPr>
        <w:t>) {</w:t>
      </w:r>
    </w:p>
    <w:p w14:paraId="7DC69E02"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return</w:t>
      </w:r>
      <w:r w:rsidRPr="00CF76EA">
        <w:rPr>
          <w:rStyle w:val="CdigoHTML"/>
          <w:color w:val="FFFFFF"/>
          <w:spacing w:val="4"/>
          <w:lang w:val="en-US"/>
        </w:rPr>
        <w:t xml:space="preserve"> </w:t>
      </w:r>
      <w:proofErr w:type="spellStart"/>
      <w:proofErr w:type="gramStart"/>
      <w:r w:rsidRPr="00CF76EA">
        <w:rPr>
          <w:rStyle w:val="CdigoHTML"/>
          <w:color w:val="FFFFFF"/>
          <w:spacing w:val="4"/>
          <w:lang w:val="en-US"/>
        </w:rPr>
        <w:t>spanish</w:t>
      </w:r>
      <w:proofErr w:type="spellEnd"/>
      <w:r w:rsidRPr="00CF76EA">
        <w:rPr>
          <w:rStyle w:val="CdigoHTML"/>
          <w:color w:val="FFFFFF"/>
          <w:spacing w:val="4"/>
          <w:lang w:val="en-US"/>
        </w:rPr>
        <w:t>;</w:t>
      </w:r>
      <w:proofErr w:type="gramEnd"/>
    </w:p>
    <w:p w14:paraId="47A8AE35"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 xml:space="preserve">  </w:t>
      </w:r>
      <w:r>
        <w:rPr>
          <w:rStyle w:val="CdigoHTML"/>
          <w:color w:val="FFFFFF"/>
          <w:spacing w:val="4"/>
        </w:rPr>
        <w:t>}</w:t>
      </w:r>
    </w:p>
    <w:p w14:paraId="2D300E48"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27A0B0A2"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Y para utilizarlo lo podemos hacer así:</w:t>
      </w:r>
    </w:p>
    <w:p w14:paraId="5AA4ED7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r w:rsidRPr="00CF76EA">
        <w:rPr>
          <w:rStyle w:val="hljs-selector-tag"/>
          <w:b/>
          <w:bCs/>
          <w:color w:val="F92672"/>
          <w:spacing w:val="4"/>
          <w:lang w:val="en-US"/>
        </w:rPr>
        <w:t>Day</w:t>
      </w:r>
      <w:r w:rsidRPr="00CF76EA">
        <w:rPr>
          <w:rStyle w:val="hljs-selector-class"/>
          <w:color w:val="FFFFFF"/>
          <w:spacing w:val="4"/>
          <w:lang w:val="en-US"/>
        </w:rPr>
        <w:t>.MONDAY</w:t>
      </w:r>
      <w:proofErr w:type="spellEnd"/>
      <w:proofErr w:type="gramStart"/>
      <w:r w:rsidRPr="00CF76EA">
        <w:rPr>
          <w:rStyle w:val="CdigoHTML"/>
          <w:color w:val="FFFFFF"/>
          <w:spacing w:val="4"/>
          <w:lang w:val="en-US"/>
        </w:rPr>
        <w:t>);</w:t>
      </w:r>
      <w:proofErr w:type="gramEnd"/>
    </w:p>
    <w:p w14:paraId="043724C2" w14:textId="77777777" w:rsidR="00224DE6" w:rsidRPr="00F97462" w:rsidRDefault="00224DE6" w:rsidP="00224DE6">
      <w:pPr>
        <w:pStyle w:val="NormalWeb"/>
        <w:shd w:val="clear" w:color="auto" w:fill="0C1633"/>
        <w:spacing w:before="0" w:after="0"/>
        <w:rPr>
          <w:rFonts w:ascii="Roboto" w:hAnsi="Roboto"/>
          <w:color w:val="EFF3F8"/>
          <w:sz w:val="27"/>
          <w:szCs w:val="27"/>
          <w:lang w:val="en-US"/>
        </w:rPr>
      </w:pPr>
      <w:proofErr w:type="spellStart"/>
      <w:r w:rsidRPr="00F97462">
        <w:rPr>
          <w:rStyle w:val="nfasis"/>
          <w:rFonts w:ascii="Roboto" w:hAnsi="Roboto"/>
          <w:color w:val="EFF3F8"/>
          <w:sz w:val="27"/>
          <w:szCs w:val="27"/>
          <w:lang w:val="en-US"/>
        </w:rPr>
        <w:t>Imprimirá</w:t>
      </w:r>
      <w:proofErr w:type="spellEnd"/>
      <w:r w:rsidRPr="00F97462">
        <w:rPr>
          <w:rStyle w:val="nfasis"/>
          <w:rFonts w:ascii="Roboto" w:hAnsi="Roboto"/>
          <w:color w:val="EFF3F8"/>
          <w:sz w:val="27"/>
          <w:szCs w:val="27"/>
          <w:lang w:val="en-US"/>
        </w:rPr>
        <w:t>:</w:t>
      </w:r>
      <w:r w:rsidRPr="00F97462">
        <w:rPr>
          <w:rFonts w:ascii="Roboto" w:hAnsi="Roboto"/>
          <w:color w:val="EFF3F8"/>
          <w:sz w:val="27"/>
          <w:szCs w:val="27"/>
          <w:lang w:val="en-US"/>
        </w:rPr>
        <w:t> </w:t>
      </w:r>
      <w:r w:rsidRPr="00F97462">
        <w:rPr>
          <w:rStyle w:val="Textoennegrita"/>
          <w:rFonts w:ascii="Roboto" w:hAnsi="Roboto"/>
          <w:color w:val="EFF3F8"/>
          <w:sz w:val="27"/>
          <w:szCs w:val="27"/>
          <w:lang w:val="en-US"/>
        </w:rPr>
        <w:t>MONDAY</w:t>
      </w:r>
    </w:p>
    <w:p w14:paraId="5289EC3C"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proofErr w:type="gramStart"/>
      <w:r w:rsidRPr="00CF76EA">
        <w:rPr>
          <w:rStyle w:val="hljs-selector-tag"/>
          <w:b/>
          <w:bCs/>
          <w:color w:val="F92672"/>
          <w:spacing w:val="4"/>
          <w:lang w:val="en-US"/>
        </w:rPr>
        <w:t>Day</w:t>
      </w:r>
      <w:r w:rsidRPr="00CF76EA">
        <w:rPr>
          <w:rStyle w:val="hljs-selector-class"/>
          <w:color w:val="FFFFFF"/>
          <w:spacing w:val="4"/>
          <w:lang w:val="en-US"/>
        </w:rPr>
        <w:t>.MONDAY.getSpanish</w:t>
      </w:r>
      <w:proofErr w:type="spellEnd"/>
      <w:proofErr w:type="gramEnd"/>
      <w:r w:rsidRPr="00CF76EA">
        <w:rPr>
          <w:rStyle w:val="CdigoHTML"/>
          <w:color w:val="FFFFFF"/>
          <w:spacing w:val="4"/>
          <w:lang w:val="en-US"/>
        </w:rPr>
        <w:t>());</w:t>
      </w:r>
    </w:p>
    <w:p w14:paraId="103897C3" w14:textId="77777777" w:rsidR="00224DE6" w:rsidRDefault="00224DE6" w:rsidP="00224DE6">
      <w:pPr>
        <w:pStyle w:val="NormalWeb"/>
        <w:shd w:val="clear" w:color="auto" w:fill="0C1633"/>
        <w:spacing w:before="0" w:after="0"/>
        <w:rPr>
          <w:rFonts w:ascii="Roboto" w:hAnsi="Roboto"/>
          <w:color w:val="EFF3F8"/>
          <w:sz w:val="27"/>
          <w:szCs w:val="27"/>
        </w:rPr>
      </w:pPr>
      <w:r>
        <w:rPr>
          <w:rStyle w:val="nfasis"/>
          <w:rFonts w:ascii="Roboto" w:hAnsi="Roboto"/>
          <w:color w:val="EFF3F8"/>
          <w:sz w:val="27"/>
          <w:szCs w:val="27"/>
        </w:rPr>
        <w:t>Imprimirá:</w:t>
      </w:r>
      <w:r>
        <w:rPr>
          <w:rFonts w:ascii="Roboto" w:hAnsi="Roboto"/>
          <w:color w:val="EFF3F8"/>
          <w:sz w:val="27"/>
          <w:szCs w:val="27"/>
        </w:rPr>
        <w:t> </w:t>
      </w:r>
      <w:proofErr w:type="gramStart"/>
      <w:r>
        <w:rPr>
          <w:rStyle w:val="Textoennegrita"/>
          <w:rFonts w:ascii="Roboto" w:hAnsi="Roboto"/>
          <w:color w:val="EFF3F8"/>
          <w:sz w:val="27"/>
          <w:szCs w:val="27"/>
        </w:rPr>
        <w:t>Lunes</w:t>
      </w:r>
      <w:proofErr w:type="gramEnd"/>
    </w:p>
    <w:p w14:paraId="76F77455" w14:textId="55AD11BA" w:rsidR="00224DE6" w:rsidRDefault="00224DE6" w:rsidP="004D1B1C">
      <w:pPr>
        <w:spacing w:after="0" w:line="240" w:lineRule="auto"/>
        <w:rPr>
          <w:rFonts w:ascii="Arial" w:hAnsi="Arial" w:cs="Arial"/>
        </w:rPr>
      </w:pPr>
    </w:p>
    <w:p w14:paraId="6F367AE1" w14:textId="77777777" w:rsidR="00247BAC" w:rsidRDefault="00247BAC" w:rsidP="00247BAC">
      <w:pPr>
        <w:pStyle w:val="Ttulo1"/>
        <w:shd w:val="clear" w:color="auto" w:fill="0C1633"/>
        <w:spacing w:before="161" w:beforeAutospacing="0" w:after="161" w:afterAutospacing="0"/>
        <w:rPr>
          <w:rFonts w:ascii="Roboto" w:hAnsi="Roboto"/>
          <w:color w:val="EFF3F8"/>
        </w:rPr>
      </w:pPr>
      <w:r>
        <w:rPr>
          <w:rFonts w:ascii="Roboto" w:hAnsi="Roboto"/>
          <w:color w:val="EFF3F8"/>
        </w:rPr>
        <w:lastRenderedPageBreak/>
        <w:t xml:space="preserve">¿Qué es la Herencia? </w:t>
      </w:r>
      <w:proofErr w:type="spellStart"/>
      <w:r>
        <w:rPr>
          <w:rFonts w:ascii="Roboto" w:hAnsi="Roboto"/>
          <w:color w:val="EFF3F8"/>
        </w:rPr>
        <w:t>Don't</w:t>
      </w:r>
      <w:proofErr w:type="spellEnd"/>
      <w:r>
        <w:rPr>
          <w:rFonts w:ascii="Roboto" w:hAnsi="Roboto"/>
          <w:color w:val="EFF3F8"/>
        </w:rPr>
        <w:t xml:space="preserve"> </w:t>
      </w:r>
      <w:proofErr w:type="spellStart"/>
      <w:r>
        <w:rPr>
          <w:rFonts w:ascii="Roboto" w:hAnsi="Roboto"/>
          <w:color w:val="EFF3F8"/>
        </w:rPr>
        <w:t>repeat</w:t>
      </w:r>
      <w:proofErr w:type="spellEnd"/>
      <w:r>
        <w:rPr>
          <w:rFonts w:ascii="Roboto" w:hAnsi="Roboto"/>
          <w:color w:val="EFF3F8"/>
        </w:rPr>
        <w:t xml:space="preserve"> </w:t>
      </w:r>
      <w:proofErr w:type="spellStart"/>
      <w:r>
        <w:rPr>
          <w:rFonts w:ascii="Roboto" w:hAnsi="Roboto"/>
          <w:color w:val="EFF3F8"/>
        </w:rPr>
        <w:t>Yourself</w:t>
      </w:r>
      <w:proofErr w:type="spellEnd"/>
    </w:p>
    <w:p w14:paraId="271A9018" w14:textId="77777777" w:rsidR="00247BAC" w:rsidRDefault="00247BAC" w:rsidP="00247BAC">
      <w:pPr>
        <w:pStyle w:val="NormalWeb"/>
        <w:shd w:val="clear" w:color="auto" w:fill="0C1633"/>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(DRY) consiste en detectar cuando estamos repitiendo el mismo código una y otra vez para crear algún método o función que nos ayude a evitar estos repetidos.</w:t>
      </w:r>
    </w:p>
    <w:p w14:paraId="4116B6CB"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Esta es una de las bases de la programación que siempre debemos tener en cuenta, ya que nos ayuda a reducir la dificultad de nuestro código para implementar cambios y/o mejoras en nuestra aplicación.</w:t>
      </w:r>
    </w:p>
    <w:p w14:paraId="1F6F6DED" w14:textId="77777777" w:rsidR="00247BAC" w:rsidRDefault="00247BAC" w:rsidP="00247BAC">
      <w:pPr>
        <w:pStyle w:val="NormalWeb"/>
        <w:shd w:val="clear" w:color="auto" w:fill="0C1633"/>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consiste en crear nuevas clases a partir de otras clases, establecemos una relación padre e hijo entre nuestras clases. Es diferente a las clases anidadas, ya que, en vez de crear clases dentro de clases, le indicamos a nuestras </w:t>
      </w:r>
      <w:r>
        <w:rPr>
          <w:rStyle w:val="nfasis"/>
          <w:rFonts w:ascii="Roboto" w:hAnsi="Roboto"/>
          <w:color w:val="BECDE3"/>
        </w:rPr>
        <w:t>subclases</w:t>
      </w:r>
      <w:r>
        <w:rPr>
          <w:rFonts w:ascii="Roboto" w:hAnsi="Roboto"/>
          <w:color w:val="BECDE3"/>
        </w:rPr>
        <w:t> de qué </w:t>
      </w:r>
      <w:r>
        <w:rPr>
          <w:rStyle w:val="nfasis"/>
          <w:rFonts w:ascii="Roboto" w:hAnsi="Roboto"/>
          <w:color w:val="BECDE3"/>
        </w:rPr>
        <w:t>superclase</w:t>
      </w:r>
      <w:r>
        <w:rPr>
          <w:rFonts w:ascii="Roboto" w:hAnsi="Roboto"/>
          <w:color w:val="BECDE3"/>
        </w:rPr>
        <w:t> pueden heredar (</w:t>
      </w:r>
      <w:proofErr w:type="spellStart"/>
      <w:r>
        <w:rPr>
          <w:rStyle w:val="CdigoHTML"/>
          <w:color w:val="BECDE3"/>
          <w:shd w:val="clear" w:color="auto" w:fill="0C1633"/>
        </w:rPr>
        <w:t>extends</w:t>
      </w:r>
      <w:proofErr w:type="spellEnd"/>
      <w:r>
        <w:rPr>
          <w:rFonts w:ascii="Roboto" w:hAnsi="Roboto"/>
          <w:color w:val="BECDE3"/>
        </w:rPr>
        <w:t>) para reutilizar el código de algunos de sus métodos.</w:t>
      </w:r>
    </w:p>
    <w:p w14:paraId="10D8F152"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Recuerda que nuestras clases no pueden heredar de más de una clase.</w:t>
      </w:r>
    </w:p>
    <w:p w14:paraId="6DAE908E"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CEC9983"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w:t>
      </w:r>
    </w:p>
    <w:p w14:paraId="7BCA0F3A"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11B71FB5"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p>
    <w:p w14:paraId="39480B24"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SubClass</w:t>
      </w:r>
      <w:proofErr w:type="spellEnd"/>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BE03A40" w14:textId="77777777" w:rsidR="00247BAC" w:rsidRDefault="00247BAC" w:rsidP="00247BAC">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04275862" w14:textId="77777777" w:rsidR="00247BAC" w:rsidRDefault="00247BAC" w:rsidP="00247BAC">
      <w:pPr>
        <w:pStyle w:val="HTMLconformatoprevio"/>
        <w:shd w:val="clear" w:color="auto" w:fill="242620"/>
        <w:rPr>
          <w:color w:val="FFFFFF"/>
          <w:sz w:val="21"/>
          <w:szCs w:val="21"/>
        </w:rPr>
      </w:pPr>
      <w:r>
        <w:rPr>
          <w:rStyle w:val="CdigoHTML"/>
          <w:color w:val="FFFFFF"/>
          <w:sz w:val="21"/>
          <w:szCs w:val="21"/>
          <w:shd w:val="clear" w:color="auto" w:fill="0C1633"/>
        </w:rPr>
        <w:t>}</w:t>
      </w:r>
    </w:p>
    <w:p w14:paraId="6B8DE06A" w14:textId="0A8F2AE4" w:rsidR="00247BAC" w:rsidRDefault="00A90886" w:rsidP="004D1B1C">
      <w:pPr>
        <w:spacing w:after="0" w:line="240" w:lineRule="auto"/>
        <w:rPr>
          <w:rFonts w:ascii="Arial" w:hAnsi="Arial" w:cs="Arial"/>
        </w:rPr>
      </w:pPr>
      <w:r>
        <w:rPr>
          <w:noProof/>
        </w:rPr>
        <w:lastRenderedPageBreak/>
        <w:drawing>
          <wp:inline distT="0" distB="0" distL="0" distR="0" wp14:anchorId="1C50C07B" wp14:editId="22FACCCA">
            <wp:extent cx="5302155" cy="40599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6" t="12109" r="71061" b="51143"/>
                    <a:stretch/>
                  </pic:blipFill>
                  <pic:spPr bwMode="auto">
                    <a:xfrm>
                      <a:off x="0" y="0"/>
                      <a:ext cx="5312955" cy="4068192"/>
                    </a:xfrm>
                    <a:prstGeom prst="rect">
                      <a:avLst/>
                    </a:prstGeom>
                    <a:ln>
                      <a:noFill/>
                    </a:ln>
                    <a:extLst>
                      <a:ext uri="{53640926-AAD7-44D8-BBD7-CCE9431645EC}">
                        <a14:shadowObscured xmlns:a14="http://schemas.microsoft.com/office/drawing/2010/main"/>
                      </a:ext>
                    </a:extLst>
                  </pic:spPr>
                </pic:pic>
              </a:graphicData>
            </a:graphic>
          </wp:inline>
        </w:drawing>
      </w:r>
    </w:p>
    <w:p w14:paraId="316D2793" w14:textId="4393F577" w:rsidR="00A90886" w:rsidRDefault="00A90886" w:rsidP="004D1B1C">
      <w:pPr>
        <w:spacing w:after="0" w:line="240" w:lineRule="auto"/>
        <w:rPr>
          <w:rFonts w:ascii="Arial" w:hAnsi="Arial" w:cs="Arial"/>
        </w:rPr>
      </w:pPr>
    </w:p>
    <w:p w14:paraId="1E3C9F83" w14:textId="469FE7F5" w:rsidR="00A90886" w:rsidRDefault="00A90886"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La </w:t>
      </w:r>
      <w:r>
        <w:rPr>
          <w:rStyle w:val="Textoennegrita"/>
          <w:rFonts w:ascii="Roboto" w:hAnsi="Roboto"/>
          <w:color w:val="EFF3F8"/>
          <w:sz w:val="21"/>
          <w:szCs w:val="21"/>
          <w:shd w:val="clear" w:color="auto" w:fill="24385B"/>
        </w:rPr>
        <w:t>herencia</w:t>
      </w:r>
      <w:r>
        <w:rPr>
          <w:rFonts w:ascii="Roboto" w:hAnsi="Roboto"/>
          <w:color w:val="EFF3F8"/>
          <w:sz w:val="21"/>
          <w:szCs w:val="21"/>
          <w:shd w:val="clear" w:color="auto" w:fill="24385B"/>
        </w:rPr>
        <w:t> nos permite </w:t>
      </w:r>
      <w:r>
        <w:rPr>
          <w:rStyle w:val="Textoennegrita"/>
          <w:rFonts w:ascii="Roboto" w:hAnsi="Roboto"/>
          <w:color w:val="EFF3F8"/>
          <w:sz w:val="21"/>
          <w:szCs w:val="21"/>
          <w:shd w:val="clear" w:color="auto" w:fill="24385B"/>
        </w:rPr>
        <w:t>evitar</w:t>
      </w:r>
      <w:r>
        <w:rPr>
          <w:rFonts w:ascii="Roboto" w:hAnsi="Roboto"/>
          <w:color w:val="EFF3F8"/>
          <w:sz w:val="21"/>
          <w:szCs w:val="21"/>
          <w:shd w:val="clear" w:color="auto" w:fill="24385B"/>
        </w:rPr>
        <w:t> el </w:t>
      </w:r>
      <w:r>
        <w:rPr>
          <w:rStyle w:val="Textoennegrita"/>
          <w:rFonts w:ascii="Roboto" w:hAnsi="Roboto"/>
          <w:color w:val="EFF3F8"/>
          <w:sz w:val="21"/>
          <w:szCs w:val="21"/>
          <w:shd w:val="clear" w:color="auto" w:fill="24385B"/>
        </w:rPr>
        <w:t>código repetitivo</w:t>
      </w:r>
      <w:r>
        <w:rPr>
          <w:rFonts w:ascii="Roboto" w:hAnsi="Roboto"/>
          <w:color w:val="EFF3F8"/>
          <w:sz w:val="21"/>
          <w:szCs w:val="21"/>
          <w:shd w:val="clear" w:color="auto" w:fill="24385B"/>
        </w:rPr>
        <w:t>.</w:t>
      </w:r>
    </w:p>
    <w:p w14:paraId="7F9285CE" w14:textId="78F177EC" w:rsidR="003506F0" w:rsidRDefault="003506F0" w:rsidP="004D1B1C">
      <w:pPr>
        <w:spacing w:after="0" w:line="240" w:lineRule="auto"/>
        <w:rPr>
          <w:rFonts w:ascii="Arial" w:hAnsi="Arial" w:cs="Arial"/>
        </w:rPr>
      </w:pPr>
      <w:r>
        <w:rPr>
          <w:noProof/>
        </w:rPr>
        <w:lastRenderedPageBreak/>
        <w:drawing>
          <wp:inline distT="0" distB="0" distL="0" distR="0" wp14:anchorId="1B190A89" wp14:editId="54900E38">
            <wp:extent cx="5612130" cy="3997960"/>
            <wp:effectExtent l="0" t="0" r="7620" b="254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997960"/>
                    </a:xfrm>
                    <a:prstGeom prst="rect">
                      <a:avLst/>
                    </a:prstGeom>
                    <a:noFill/>
                    <a:ln>
                      <a:noFill/>
                    </a:ln>
                  </pic:spPr>
                </pic:pic>
              </a:graphicData>
            </a:graphic>
          </wp:inline>
        </w:drawing>
      </w:r>
    </w:p>
    <w:p w14:paraId="4CD52DB7" w14:textId="77777777" w:rsidR="00AC5C3A" w:rsidRDefault="00AC5C3A" w:rsidP="00AC5C3A">
      <w:pPr>
        <w:pStyle w:val="Ttulo1"/>
        <w:shd w:val="clear" w:color="auto" w:fill="121F3D"/>
        <w:spacing w:before="161" w:beforeAutospacing="0" w:after="161" w:afterAutospacing="0"/>
        <w:rPr>
          <w:rFonts w:ascii="Roboto" w:hAnsi="Roboto"/>
          <w:color w:val="EFF3F8"/>
        </w:rPr>
      </w:pPr>
      <w:r>
        <w:rPr>
          <w:rFonts w:ascii="Roboto" w:hAnsi="Roboto"/>
          <w:color w:val="EFF3F8"/>
        </w:rPr>
        <w:t xml:space="preserve">Super y </w:t>
      </w:r>
      <w:proofErr w:type="spellStart"/>
      <w:r>
        <w:rPr>
          <w:rFonts w:ascii="Roboto" w:hAnsi="Roboto"/>
          <w:color w:val="EFF3F8"/>
        </w:rPr>
        <w:t>This</w:t>
      </w:r>
      <w:proofErr w:type="spellEnd"/>
    </w:p>
    <w:p w14:paraId="0924306B" w14:textId="77777777" w:rsidR="00AC5C3A" w:rsidRDefault="00AC5C3A" w:rsidP="00AC5C3A">
      <w:pPr>
        <w:pStyle w:val="NormalWeb"/>
        <w:shd w:val="clear" w:color="auto" w:fill="121F3D"/>
        <w:spacing w:before="0" w:beforeAutospacing="0" w:after="0" w:afterAutospacing="0"/>
        <w:rPr>
          <w:rFonts w:ascii="Roboto" w:hAnsi="Roboto"/>
          <w:color w:val="BECDE3"/>
        </w:rPr>
      </w:pPr>
      <w:r>
        <w:rPr>
          <w:rStyle w:val="CdigoHTML"/>
          <w:b/>
          <w:bCs/>
          <w:color w:val="BECDE3"/>
          <w:shd w:val="clear" w:color="auto" w:fill="0C1633"/>
        </w:rPr>
        <w:t>Super</w:t>
      </w:r>
      <w:r>
        <w:rPr>
          <w:rFonts w:ascii="Roboto" w:hAnsi="Roboto"/>
          <w:color w:val="BECDE3"/>
        </w:rPr>
        <w:t> indica que una variable o método es de la clase padre, la </w:t>
      </w:r>
      <w:r>
        <w:rPr>
          <w:rStyle w:val="nfasis"/>
          <w:rFonts w:ascii="Roboto" w:hAnsi="Roboto"/>
          <w:color w:val="BECDE3"/>
        </w:rPr>
        <w:t>superclase</w:t>
      </w:r>
      <w:r>
        <w:rPr>
          <w:rFonts w:ascii="Roboto" w:hAnsi="Roboto"/>
          <w:color w:val="BECDE3"/>
        </w:rPr>
        <w:t> de cual heredan nuestras </w:t>
      </w:r>
      <w:r>
        <w:rPr>
          <w:rStyle w:val="nfasis"/>
          <w:rFonts w:ascii="Roboto" w:hAnsi="Roboto"/>
          <w:color w:val="BECDE3"/>
        </w:rPr>
        <w:t>subclases</w:t>
      </w:r>
      <w:r>
        <w:rPr>
          <w:rFonts w:ascii="Roboto" w:hAnsi="Roboto"/>
          <w:color w:val="BECDE3"/>
        </w:rPr>
        <w:t>, solo la usamos cuando aplicamos herencia.</w:t>
      </w:r>
    </w:p>
    <w:p w14:paraId="4C622D8C"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Además, podemos llamar al constructor de la clase padre desde sus diferentes subclases usando </w:t>
      </w:r>
      <w:proofErr w:type="gramStart"/>
      <w:r>
        <w:rPr>
          <w:rStyle w:val="CdigoHTML"/>
          <w:color w:val="BECDE3"/>
          <w:shd w:val="clear" w:color="auto" w:fill="0C1633"/>
        </w:rPr>
        <w:t>super(</w:t>
      </w:r>
      <w:proofErr w:type="gramEnd"/>
      <w:r>
        <w:rPr>
          <w:rStyle w:val="CdigoHTML"/>
          <w:color w:val="BECDE3"/>
          <w:shd w:val="clear" w:color="auto" w:fill="0C1633"/>
        </w:rPr>
        <w:t>);</w:t>
      </w:r>
      <w:r>
        <w:rPr>
          <w:rFonts w:ascii="Roboto" w:hAnsi="Roboto"/>
          <w:color w:val="BECDE3"/>
        </w:rPr>
        <w:t> y enviando los argumentos que sean necesarios.</w:t>
      </w:r>
    </w:p>
    <w:p w14:paraId="6D7A21EF"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Por otro lado, </w:t>
      </w:r>
      <w:proofErr w:type="spellStart"/>
      <w:r>
        <w:rPr>
          <w:rStyle w:val="CdigoHTML"/>
          <w:b/>
          <w:bCs/>
          <w:color w:val="BECDE3"/>
          <w:shd w:val="clear" w:color="auto" w:fill="0C1633"/>
        </w:rPr>
        <w:t>this</w:t>
      </w:r>
      <w:proofErr w:type="spellEnd"/>
      <w:r>
        <w:rPr>
          <w:rFonts w:ascii="Roboto" w:hAnsi="Roboto"/>
          <w:color w:val="BECDE3"/>
        </w:rPr>
        <w:t> nos permite especificar que nuestras variables están señalando a la misma clase donde estamos trabajando, ya sea una clase normal, anidada, </w:t>
      </w:r>
      <w:r>
        <w:rPr>
          <w:rStyle w:val="nfasis"/>
          <w:rFonts w:ascii="Roboto" w:hAnsi="Roboto"/>
          <w:color w:val="BECDE3"/>
        </w:rPr>
        <w:t>subclase</w:t>
      </w:r>
      <w:r>
        <w:rPr>
          <w:rFonts w:ascii="Roboto" w:hAnsi="Roboto"/>
          <w:color w:val="BECDE3"/>
        </w:rPr>
        <w:t> o </w:t>
      </w:r>
      <w:r>
        <w:rPr>
          <w:rStyle w:val="nfasis"/>
          <w:rFonts w:ascii="Roboto" w:hAnsi="Roboto"/>
          <w:color w:val="BECDE3"/>
        </w:rPr>
        <w:t>superclase</w:t>
      </w:r>
      <w:r>
        <w:rPr>
          <w:rFonts w:ascii="Roboto" w:hAnsi="Roboto"/>
          <w:color w:val="BECDE3"/>
        </w:rPr>
        <w:t>.</w:t>
      </w:r>
    </w:p>
    <w:p w14:paraId="0174B202"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74DDA4A8"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CdigoHTML"/>
          <w:color w:val="FFFFFF"/>
          <w:sz w:val="21"/>
          <w:szCs w:val="21"/>
          <w:shd w:val="clear" w:color="auto" w:fill="0C1633"/>
          <w:lang w:val="en-US"/>
        </w:rPr>
        <w:t xml:space="preserve"> age = </w:t>
      </w:r>
      <w:proofErr w:type="gramStart"/>
      <w:r w:rsidRPr="00CF76EA">
        <w:rPr>
          <w:rStyle w:val="hljs-number"/>
          <w:color w:val="FFFFFF"/>
          <w:sz w:val="21"/>
          <w:szCs w:val="21"/>
          <w:shd w:val="clear" w:color="auto" w:fill="0C1633"/>
          <w:lang w:val="en-US"/>
        </w:rPr>
        <w:t>1</w:t>
      </w:r>
      <w:r w:rsidRPr="00CF76EA">
        <w:rPr>
          <w:rStyle w:val="CdigoHTML"/>
          <w:color w:val="FFFFFF"/>
          <w:sz w:val="21"/>
          <w:szCs w:val="21"/>
          <w:shd w:val="clear" w:color="auto" w:fill="0C1633"/>
          <w:lang w:val="en-US"/>
        </w:rPr>
        <w:t>;</w:t>
      </w:r>
      <w:proofErr w:type="gramEnd"/>
    </w:p>
    <w:p w14:paraId="7602A821"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5EF90355"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getAge</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201ABC6"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.age</w:t>
      </w:r>
      <w:proofErr w:type="spellEnd"/>
      <w:r w:rsidRPr="00CF76EA">
        <w:rPr>
          <w:rStyle w:val="CdigoHTML"/>
          <w:color w:val="FFFFFF"/>
          <w:sz w:val="21"/>
          <w:szCs w:val="21"/>
          <w:shd w:val="clear" w:color="auto" w:fill="0C1633"/>
          <w:lang w:val="en-US"/>
        </w:rPr>
        <w:t>;</w:t>
      </w:r>
      <w:proofErr w:type="gramEnd"/>
    </w:p>
    <w:p w14:paraId="652780E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
    <w:p w14:paraId="3788093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78D53AEB"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27424A5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Doctor</w:t>
      </w:r>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352A1CD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 xml:space="preserve">String </w:t>
      </w:r>
      <w:proofErr w:type="spellStart"/>
      <w:r w:rsidRPr="00F97462">
        <w:rPr>
          <w:rStyle w:val="CdigoHTML"/>
          <w:color w:val="FFFFFF"/>
          <w:sz w:val="21"/>
          <w:szCs w:val="21"/>
          <w:shd w:val="clear" w:color="auto" w:fill="0C1633"/>
          <w:lang w:val="en-US"/>
        </w:rPr>
        <w:t>speciality</w:t>
      </w:r>
      <w:proofErr w:type="spellEnd"/>
      <w:r w:rsidRPr="00F97462">
        <w:rPr>
          <w:rStyle w:val="CdigoHTML"/>
          <w:color w:val="FFFFFF"/>
          <w:sz w:val="21"/>
          <w:szCs w:val="21"/>
          <w:shd w:val="clear" w:color="auto" w:fill="0C1633"/>
          <w:lang w:val="en-US"/>
        </w:rPr>
        <w:t xml:space="preserve"> = </w:t>
      </w:r>
      <w:r w:rsidRPr="00F97462">
        <w:rPr>
          <w:rStyle w:val="hljs-string"/>
          <w:color w:val="A6E22E"/>
          <w:sz w:val="21"/>
          <w:szCs w:val="21"/>
          <w:shd w:val="clear" w:color="auto" w:fill="0C1633"/>
          <w:lang w:val="en-US"/>
        </w:rPr>
        <w:t>"Dentist</w:t>
      </w:r>
      <w:proofErr w:type="gramStart"/>
      <w:r w:rsidRPr="00F97462">
        <w:rPr>
          <w:rStyle w:val="hljs-string"/>
          <w:color w:val="A6E22E"/>
          <w:sz w:val="21"/>
          <w:szCs w:val="21"/>
          <w:shd w:val="clear" w:color="auto" w:fill="0C1633"/>
          <w:lang w:val="en-US"/>
        </w:rPr>
        <w:t>"</w:t>
      </w:r>
      <w:r w:rsidRPr="00F97462">
        <w:rPr>
          <w:rStyle w:val="CdigoHTML"/>
          <w:color w:val="FFFFFF"/>
          <w:sz w:val="21"/>
          <w:szCs w:val="21"/>
          <w:shd w:val="clear" w:color="auto" w:fill="0C1633"/>
          <w:lang w:val="en-US"/>
        </w:rPr>
        <w:t>;</w:t>
      </w:r>
      <w:proofErr w:type="gramEnd"/>
    </w:p>
    <w:p w14:paraId="2BA1DB1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7B5E0F6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proofErr w:type="gramStart"/>
      <w:r w:rsidRPr="00CF76EA">
        <w:rPr>
          <w:rStyle w:val="CdigoHTML"/>
          <w:color w:val="FFFFFF"/>
          <w:sz w:val="21"/>
          <w:szCs w:val="21"/>
          <w:shd w:val="clear" w:color="auto" w:fill="0C1633"/>
          <w:lang w:val="en-US"/>
        </w:rPr>
        <w:t>Doctor(</w:t>
      </w:r>
      <w:proofErr w:type="gramEnd"/>
      <w:r w:rsidRPr="00CF76EA">
        <w:rPr>
          <w:rStyle w:val="CdigoHTML"/>
          <w:color w:val="FFFFFF"/>
          <w:sz w:val="21"/>
          <w:szCs w:val="21"/>
          <w:shd w:val="clear" w:color="auto" w:fill="0C1633"/>
          <w:lang w:val="en-US"/>
        </w:rPr>
        <w:t>) {</w:t>
      </w:r>
    </w:p>
    <w:p w14:paraId="62813E9A"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super</w:t>
      </w:r>
      <w:r w:rsidRPr="00CF76EA">
        <w:rPr>
          <w:rStyle w:val="CdigoHTML"/>
          <w:color w:val="FFFFFF"/>
          <w:sz w:val="21"/>
          <w:szCs w:val="21"/>
          <w:shd w:val="clear" w:color="auto" w:fill="0C1633"/>
          <w:lang w:val="en-US"/>
        </w:rPr>
        <w:t>.getAge</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1</w:t>
      </w:r>
    </w:p>
    <w:p w14:paraId="134B7AA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.getSpeciality</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Dentist</w:t>
      </w:r>
    </w:p>
    <w:p w14:paraId="51AE2BC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21D2E8A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3333592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getSpeciality</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3F11AB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.speciality</w:t>
      </w:r>
      <w:proofErr w:type="spellEnd"/>
      <w:proofErr w:type="gramEnd"/>
      <w:r w:rsidRPr="00CF76EA">
        <w:rPr>
          <w:rStyle w:val="CdigoHTML"/>
          <w:color w:val="FFFFFF"/>
          <w:sz w:val="21"/>
          <w:szCs w:val="21"/>
          <w:shd w:val="clear" w:color="auto" w:fill="0C1633"/>
          <w:lang w:val="en-US"/>
        </w:rPr>
        <w:t>;</w:t>
      </w:r>
    </w:p>
    <w:p w14:paraId="639BCD7A" w14:textId="77777777" w:rsidR="00AC5C3A" w:rsidRDefault="00AC5C3A" w:rsidP="00AC5C3A">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6B26B515" w14:textId="77777777" w:rsidR="00AC5C3A" w:rsidRDefault="00AC5C3A" w:rsidP="00AC5C3A">
      <w:pPr>
        <w:pStyle w:val="HTMLconformatoprevio"/>
        <w:shd w:val="clear" w:color="auto" w:fill="242620"/>
        <w:rPr>
          <w:color w:val="FFFFFF"/>
          <w:sz w:val="21"/>
          <w:szCs w:val="21"/>
        </w:rPr>
      </w:pPr>
      <w:r>
        <w:rPr>
          <w:rStyle w:val="CdigoHTML"/>
          <w:color w:val="FFFFFF"/>
          <w:sz w:val="21"/>
          <w:szCs w:val="21"/>
          <w:shd w:val="clear" w:color="auto" w:fill="0C1633"/>
        </w:rPr>
        <w:t>}</w:t>
      </w:r>
    </w:p>
    <w:p w14:paraId="6292A35A" w14:textId="6F183A66" w:rsidR="00AC5C3A" w:rsidRDefault="00AC5C3A" w:rsidP="004D1B1C">
      <w:pPr>
        <w:spacing w:after="0" w:line="240" w:lineRule="auto"/>
        <w:rPr>
          <w:rFonts w:ascii="Arial" w:hAnsi="Arial" w:cs="Arial"/>
        </w:rPr>
      </w:pPr>
    </w:p>
    <w:p w14:paraId="0F855EC8" w14:textId="53606661" w:rsidR="00CF76EA" w:rsidRDefault="00CF76EA" w:rsidP="004D1B1C">
      <w:pPr>
        <w:spacing w:after="0" w:line="240" w:lineRule="auto"/>
        <w:rPr>
          <w:rFonts w:ascii="Arial" w:hAnsi="Arial" w:cs="Arial"/>
        </w:rPr>
      </w:pPr>
      <w:r>
        <w:rPr>
          <w:noProof/>
        </w:rPr>
        <w:drawing>
          <wp:inline distT="0" distB="0" distL="0" distR="0" wp14:anchorId="31316CB9" wp14:editId="57DCF99A">
            <wp:extent cx="3422072" cy="2486185"/>
            <wp:effectExtent l="0" t="0" r="698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0" t="23426" r="63093" b="31145"/>
                    <a:stretch/>
                  </pic:blipFill>
                  <pic:spPr bwMode="auto">
                    <a:xfrm>
                      <a:off x="0" y="0"/>
                      <a:ext cx="3428039" cy="2490520"/>
                    </a:xfrm>
                    <a:prstGeom prst="rect">
                      <a:avLst/>
                    </a:prstGeom>
                    <a:ln>
                      <a:noFill/>
                    </a:ln>
                    <a:extLst>
                      <a:ext uri="{53640926-AAD7-44D8-BBD7-CCE9431645EC}">
                        <a14:shadowObscured xmlns:a14="http://schemas.microsoft.com/office/drawing/2010/main"/>
                      </a:ext>
                    </a:extLst>
                  </pic:spPr>
                </pic:pic>
              </a:graphicData>
            </a:graphic>
          </wp:inline>
        </w:drawing>
      </w:r>
    </w:p>
    <w:p w14:paraId="3444847C" w14:textId="14A353C8" w:rsidR="00CF76EA" w:rsidRDefault="00CF76EA" w:rsidP="004D1B1C">
      <w:pPr>
        <w:spacing w:after="0" w:line="240" w:lineRule="auto"/>
        <w:rPr>
          <w:rFonts w:ascii="Arial" w:hAnsi="Arial" w:cs="Arial"/>
        </w:rPr>
      </w:pPr>
      <w:r>
        <w:rPr>
          <w:noProof/>
        </w:rPr>
        <w:drawing>
          <wp:inline distT="0" distB="0" distL="0" distR="0" wp14:anchorId="5CE47472" wp14:editId="51A081E7">
            <wp:extent cx="3830781" cy="27080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04" t="23658" r="62598" b="31145"/>
                    <a:stretch/>
                  </pic:blipFill>
                  <pic:spPr bwMode="auto">
                    <a:xfrm>
                      <a:off x="0" y="0"/>
                      <a:ext cx="3835332" cy="2711273"/>
                    </a:xfrm>
                    <a:prstGeom prst="rect">
                      <a:avLst/>
                    </a:prstGeom>
                    <a:ln>
                      <a:noFill/>
                    </a:ln>
                    <a:extLst>
                      <a:ext uri="{53640926-AAD7-44D8-BBD7-CCE9431645EC}">
                        <a14:shadowObscured xmlns:a14="http://schemas.microsoft.com/office/drawing/2010/main"/>
                      </a:ext>
                    </a:extLst>
                  </pic:spPr>
                </pic:pic>
              </a:graphicData>
            </a:graphic>
          </wp:inline>
        </w:drawing>
      </w:r>
    </w:p>
    <w:p w14:paraId="58D1EA82" w14:textId="081E68AD" w:rsidR="00C57105" w:rsidRDefault="00C57105" w:rsidP="004D1B1C">
      <w:pPr>
        <w:spacing w:after="0" w:line="240" w:lineRule="auto"/>
        <w:rPr>
          <w:rFonts w:ascii="Arial" w:hAnsi="Arial" w:cs="Arial"/>
        </w:rPr>
      </w:pPr>
    </w:p>
    <w:p w14:paraId="53C5D09B" w14:textId="77777777" w:rsidR="00C57105" w:rsidRDefault="00C57105" w:rsidP="00C57105">
      <w:pPr>
        <w:pStyle w:val="Ttulo1"/>
        <w:shd w:val="clear" w:color="auto" w:fill="121F3D"/>
        <w:spacing w:before="161" w:beforeAutospacing="0" w:after="161" w:afterAutospacing="0"/>
        <w:rPr>
          <w:rFonts w:ascii="Roboto" w:hAnsi="Roboto"/>
          <w:color w:val="EFF3F8"/>
        </w:rPr>
      </w:pPr>
      <w:r>
        <w:rPr>
          <w:rFonts w:ascii="Roboto" w:hAnsi="Roboto"/>
          <w:color w:val="EFF3F8"/>
        </w:rPr>
        <w:t>Polimorfismo: Sobreescritura de Métodos</w:t>
      </w:r>
    </w:p>
    <w:p w14:paraId="018FDA75"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Polimorfismo</w:t>
      </w:r>
      <w:r>
        <w:rPr>
          <w:rFonts w:ascii="Roboto" w:hAnsi="Roboto"/>
          <w:color w:val="BECDE3"/>
        </w:rPr>
        <w:t> es una característica de la programación orientada a objetos que consiste en sobrescribir algunos métodos de la clase de la cual heredan nuestras subclases para asignar comportamientos diferentes.</w:t>
      </w:r>
    </w:p>
    <w:p w14:paraId="06BC5B40"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lastRenderedPageBreak/>
        <w:t>Además de los métodos de las </w:t>
      </w:r>
      <w:r>
        <w:rPr>
          <w:rStyle w:val="nfasis"/>
          <w:rFonts w:ascii="Roboto" w:hAnsi="Roboto"/>
          <w:color w:val="BECDE3"/>
        </w:rPr>
        <w:t>superclases</w:t>
      </w:r>
      <w:r>
        <w:rPr>
          <w:rFonts w:ascii="Roboto" w:hAnsi="Roboto"/>
          <w:color w:val="BECDE3"/>
        </w:rPr>
        <w:t xml:space="preserve">, también podemos redefinir el comportamiento de los métodos que “heredan” todos nuestros objetos, así </w:t>
      </w:r>
      <w:proofErr w:type="gramStart"/>
      <w:r>
        <w:rPr>
          <w:rFonts w:ascii="Roboto" w:hAnsi="Roboto"/>
          <w:color w:val="BECDE3"/>
        </w:rPr>
        <w:t>como </w:t>
      </w:r>
      <w:r>
        <w:rPr>
          <w:rStyle w:val="CdigoHTML"/>
          <w:color w:val="BECDE3"/>
          <w:shd w:val="clear" w:color="auto" w:fill="0C1633"/>
        </w:rPr>
        <w:t>.</w:t>
      </w:r>
      <w:proofErr w:type="spellStart"/>
      <w:r>
        <w:rPr>
          <w:rStyle w:val="CdigoHTML"/>
          <w:color w:val="BECDE3"/>
          <w:shd w:val="clear" w:color="auto" w:fill="0C1633"/>
        </w:rPr>
        <w:t>toString</w:t>
      </w:r>
      <w:proofErr w:type="spellEnd"/>
      <w:proofErr w:type="gramEnd"/>
      <w:r>
        <w:rPr>
          <w:rFonts w:ascii="Roboto" w:hAnsi="Roboto"/>
          <w:color w:val="BECDE3"/>
        </w:rPr>
        <w:t>, </w:t>
      </w:r>
      <w:proofErr w:type="spellStart"/>
      <w:r>
        <w:rPr>
          <w:rStyle w:val="CdigoHTML"/>
          <w:color w:val="BECDE3"/>
          <w:shd w:val="clear" w:color="auto" w:fill="0C1633"/>
        </w:rPr>
        <w:t>hashCode</w:t>
      </w:r>
      <w:proofErr w:type="spellEnd"/>
      <w:r>
        <w:rPr>
          <w:rFonts w:ascii="Roboto" w:hAnsi="Roboto"/>
          <w:color w:val="BECDE3"/>
        </w:rPr>
        <w:t>, </w:t>
      </w:r>
      <w:proofErr w:type="spellStart"/>
      <w:r>
        <w:rPr>
          <w:rStyle w:val="CdigoHTML"/>
          <w:color w:val="BECDE3"/>
          <w:shd w:val="clear" w:color="auto" w:fill="0C1633"/>
        </w:rPr>
        <w:t>finalize</w:t>
      </w:r>
      <w:proofErr w:type="spellEnd"/>
      <w:r>
        <w:rPr>
          <w:rFonts w:ascii="Roboto" w:hAnsi="Roboto"/>
          <w:color w:val="BECDE3"/>
        </w:rPr>
        <w:t>, </w:t>
      </w:r>
      <w:proofErr w:type="spellStart"/>
      <w:r>
        <w:rPr>
          <w:rStyle w:val="CdigoHTML"/>
          <w:color w:val="BECDE3"/>
          <w:shd w:val="clear" w:color="auto" w:fill="0C1633"/>
        </w:rPr>
        <w:t>notify</w:t>
      </w:r>
      <w:proofErr w:type="spellEnd"/>
      <w:r>
        <w:rPr>
          <w:rFonts w:ascii="Roboto" w:hAnsi="Roboto"/>
          <w:color w:val="BECDE3"/>
        </w:rPr>
        <w:t>, entre otros.</w:t>
      </w:r>
    </w:p>
    <w:p w14:paraId="03056831"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La sobreescritura de constructores consiste en usar los miembros heredados de una </w:t>
      </w:r>
      <w:proofErr w:type="spellStart"/>
      <w:proofErr w:type="gramStart"/>
      <w:r>
        <w:rPr>
          <w:rStyle w:val="nfasis"/>
          <w:rFonts w:ascii="Roboto" w:hAnsi="Roboto"/>
          <w:color w:val="BECDE3"/>
        </w:rPr>
        <w:t>supreclase</w:t>
      </w:r>
      <w:proofErr w:type="spellEnd"/>
      <w:proofErr w:type="gramEnd"/>
      <w:r>
        <w:rPr>
          <w:rFonts w:ascii="Roboto" w:hAnsi="Roboto"/>
          <w:color w:val="BECDE3"/>
        </w:rPr>
        <w:t> pero con argumentos diferentes.</w:t>
      </w:r>
    </w:p>
    <w:p w14:paraId="017AD8CA"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Recuerda que no podemos sobrescribir los métodos marcados como </w:t>
      </w:r>
      <w:r>
        <w:rPr>
          <w:rStyle w:val="CdigoHTML"/>
          <w:color w:val="BECDE3"/>
          <w:shd w:val="clear" w:color="auto" w:fill="0C1633"/>
        </w:rPr>
        <w:t>final</w:t>
      </w:r>
      <w:r>
        <w:rPr>
          <w:rFonts w:ascii="Roboto" w:hAnsi="Roboto"/>
          <w:color w:val="BECDE3"/>
        </w:rPr>
        <w:t> o </w:t>
      </w:r>
      <w:proofErr w:type="spellStart"/>
      <w:r>
        <w:rPr>
          <w:rStyle w:val="CdigoHTML"/>
          <w:color w:val="BECDE3"/>
          <w:shd w:val="clear" w:color="auto" w:fill="0C1633"/>
        </w:rPr>
        <w:t>static</w:t>
      </w:r>
      <w:proofErr w:type="spellEnd"/>
      <w:r>
        <w:rPr>
          <w:rFonts w:ascii="Roboto" w:hAnsi="Roboto"/>
          <w:color w:val="BECDE3"/>
        </w:rPr>
        <w:t>.</w:t>
      </w:r>
    </w:p>
    <w:p w14:paraId="11A27A76" w14:textId="14E765D0" w:rsidR="00C57105" w:rsidRDefault="00C57105" w:rsidP="004D1B1C">
      <w:pPr>
        <w:spacing w:after="0" w:line="240" w:lineRule="auto"/>
        <w:rPr>
          <w:rFonts w:ascii="Arial" w:hAnsi="Arial" w:cs="Arial"/>
        </w:rPr>
      </w:pPr>
    </w:p>
    <w:p w14:paraId="0C398E78" w14:textId="505EC999" w:rsidR="00F24C5F" w:rsidRDefault="00F24C5F" w:rsidP="004D1B1C">
      <w:pPr>
        <w:spacing w:after="0" w:line="240" w:lineRule="auto"/>
        <w:rPr>
          <w:rFonts w:ascii="Arial" w:hAnsi="Arial" w:cs="Arial"/>
        </w:rPr>
      </w:pPr>
      <w:r>
        <w:rPr>
          <w:noProof/>
        </w:rPr>
        <w:drawing>
          <wp:inline distT="0" distB="0" distL="0" distR="0" wp14:anchorId="0836AC92" wp14:editId="205DFA79">
            <wp:extent cx="5612130" cy="3411220"/>
            <wp:effectExtent l="0" t="0" r="762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411220"/>
                    </a:xfrm>
                    <a:prstGeom prst="rect">
                      <a:avLst/>
                    </a:prstGeom>
                    <a:noFill/>
                    <a:ln>
                      <a:noFill/>
                    </a:ln>
                  </pic:spPr>
                </pic:pic>
              </a:graphicData>
            </a:graphic>
          </wp:inline>
        </w:drawing>
      </w:r>
    </w:p>
    <w:p w14:paraId="5F68E406" w14:textId="05A9361F" w:rsidR="00F24C5F" w:rsidRDefault="00F24C5F" w:rsidP="004D1B1C">
      <w:pPr>
        <w:spacing w:after="0" w:line="240" w:lineRule="auto"/>
        <w:rPr>
          <w:rFonts w:ascii="Arial" w:hAnsi="Arial" w:cs="Arial"/>
        </w:rPr>
      </w:pPr>
      <w:r>
        <w:rPr>
          <w:noProof/>
        </w:rPr>
        <w:drawing>
          <wp:inline distT="0" distB="0" distL="0" distR="0" wp14:anchorId="01EA0E09" wp14:editId="0651A811">
            <wp:extent cx="5612130" cy="240030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400300"/>
                    </a:xfrm>
                    <a:prstGeom prst="rect">
                      <a:avLst/>
                    </a:prstGeom>
                    <a:noFill/>
                    <a:ln>
                      <a:noFill/>
                    </a:ln>
                  </pic:spPr>
                </pic:pic>
              </a:graphicData>
            </a:graphic>
          </wp:inline>
        </w:drawing>
      </w:r>
    </w:p>
    <w:p w14:paraId="478E019A" w14:textId="07E9EEC8" w:rsidR="00F24C5F" w:rsidRDefault="00F24C5F" w:rsidP="004D1B1C">
      <w:pPr>
        <w:spacing w:after="0" w:line="240" w:lineRule="auto"/>
        <w:rPr>
          <w:rFonts w:ascii="Arial" w:hAnsi="Arial" w:cs="Arial"/>
        </w:rPr>
      </w:pPr>
      <w:r>
        <w:rPr>
          <w:noProof/>
        </w:rPr>
        <w:lastRenderedPageBreak/>
        <w:drawing>
          <wp:inline distT="0" distB="0" distL="0" distR="0" wp14:anchorId="2DD591F9" wp14:editId="76D5ECCA">
            <wp:extent cx="5612130" cy="3194685"/>
            <wp:effectExtent l="0" t="0" r="7620" b="571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94685"/>
                    </a:xfrm>
                    <a:prstGeom prst="rect">
                      <a:avLst/>
                    </a:prstGeom>
                    <a:noFill/>
                    <a:ln>
                      <a:noFill/>
                    </a:ln>
                  </pic:spPr>
                </pic:pic>
              </a:graphicData>
            </a:graphic>
          </wp:inline>
        </w:drawing>
      </w:r>
    </w:p>
    <w:p w14:paraId="347A29A0" w14:textId="61745AE8" w:rsidR="00F24C5F" w:rsidRDefault="00F24C5F" w:rsidP="004D1B1C">
      <w:pPr>
        <w:spacing w:after="0" w:line="240" w:lineRule="auto"/>
        <w:rPr>
          <w:rFonts w:ascii="Arial" w:hAnsi="Arial" w:cs="Arial"/>
        </w:rPr>
      </w:pPr>
      <w:r>
        <w:rPr>
          <w:noProof/>
        </w:rPr>
        <w:drawing>
          <wp:inline distT="0" distB="0" distL="0" distR="0" wp14:anchorId="7BC2AF96" wp14:editId="04D7CC56">
            <wp:extent cx="5612130" cy="388810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888105"/>
                    </a:xfrm>
                    <a:prstGeom prst="rect">
                      <a:avLst/>
                    </a:prstGeom>
                    <a:noFill/>
                    <a:ln>
                      <a:noFill/>
                    </a:ln>
                  </pic:spPr>
                </pic:pic>
              </a:graphicData>
            </a:graphic>
          </wp:inline>
        </w:drawing>
      </w:r>
    </w:p>
    <w:p w14:paraId="47D06088" w14:textId="5C463351" w:rsidR="00F97462" w:rsidRDefault="00F97462" w:rsidP="004D1B1C">
      <w:pPr>
        <w:spacing w:after="0" w:line="240" w:lineRule="auto"/>
        <w:rPr>
          <w:rFonts w:ascii="Arial" w:hAnsi="Arial" w:cs="Arial"/>
        </w:rPr>
      </w:pPr>
    </w:p>
    <w:p w14:paraId="0C2B8039" w14:textId="7BE2BD5B" w:rsidR="007B769F" w:rsidRDefault="007B769F" w:rsidP="004D1B1C">
      <w:pPr>
        <w:spacing w:after="0" w:line="240" w:lineRule="auto"/>
        <w:rPr>
          <w:rFonts w:ascii="Arial" w:hAnsi="Arial" w:cs="Arial"/>
        </w:rPr>
      </w:pPr>
    </w:p>
    <w:p w14:paraId="4487442B" w14:textId="77777777" w:rsidR="007B769F" w:rsidRDefault="007B769F" w:rsidP="004D1B1C">
      <w:pPr>
        <w:spacing w:after="0" w:line="240" w:lineRule="auto"/>
        <w:rPr>
          <w:rFonts w:ascii="Arial" w:hAnsi="Arial" w:cs="Arial"/>
        </w:rPr>
      </w:pPr>
    </w:p>
    <w:p w14:paraId="25FE193D" w14:textId="77777777" w:rsidR="007B769F" w:rsidRDefault="007B769F" w:rsidP="007B769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 xml:space="preserve">Polimorfismo: </w:t>
      </w:r>
      <w:proofErr w:type="spellStart"/>
      <w:r>
        <w:rPr>
          <w:rFonts w:ascii="Roboto" w:hAnsi="Roboto"/>
          <w:color w:val="EFF3F8"/>
        </w:rPr>
        <w:t>Sobreescribiendo</w:t>
      </w:r>
      <w:proofErr w:type="spellEnd"/>
      <w:r>
        <w:rPr>
          <w:rFonts w:ascii="Roboto" w:hAnsi="Roboto"/>
          <w:color w:val="EFF3F8"/>
        </w:rPr>
        <w:t xml:space="preserve"> el método </w:t>
      </w:r>
      <w:proofErr w:type="spellStart"/>
      <w:r>
        <w:rPr>
          <w:rFonts w:ascii="Roboto" w:hAnsi="Roboto"/>
          <w:color w:val="EFF3F8"/>
        </w:rPr>
        <w:t>toString</w:t>
      </w:r>
      <w:proofErr w:type="spellEnd"/>
    </w:p>
    <w:p w14:paraId="34343101" w14:textId="77777777" w:rsidR="007B769F" w:rsidRPr="007B769F" w:rsidRDefault="007B769F" w:rsidP="007B769F">
      <w:p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color w:val="EFF3F8"/>
          <w:sz w:val="21"/>
          <w:szCs w:val="21"/>
          <w:lang w:eastAsia="es-CO"/>
        </w:rPr>
        <w:t>Cabe aclarar que en POO tenemos 3 clases de polimorfismo de las cuales ya hemos revisado 2 tipos:</w:t>
      </w:r>
    </w:p>
    <w:p w14:paraId="5148B958" w14:textId="77777777" w:rsidR="007B769F" w:rsidRPr="007B769F" w:rsidRDefault="007B769F" w:rsidP="007B769F">
      <w:pPr>
        <w:numPr>
          <w:ilvl w:val="0"/>
          <w:numId w:val="7"/>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Sobrecarga</w:t>
      </w:r>
      <w:r w:rsidRPr="007B769F">
        <w:rPr>
          <w:rFonts w:ascii="Roboto" w:eastAsia="Times New Roman" w:hAnsi="Roboto" w:cs="Times New Roman"/>
          <w:color w:val="EFF3F8"/>
          <w:sz w:val="21"/>
          <w:szCs w:val="21"/>
          <w:lang w:eastAsia="es-CO"/>
        </w:rPr>
        <w:t xml:space="preserve">: Podemos escribir un método con el mismo nombre varias veces cambiando los parámetros que recibe ya sea en cantidad o en tipos, </w:t>
      </w:r>
      <w:proofErr w:type="spellStart"/>
      <w:r w:rsidRPr="007B769F">
        <w:rPr>
          <w:rFonts w:ascii="Roboto" w:eastAsia="Times New Roman" w:hAnsi="Roboto" w:cs="Times New Roman"/>
          <w:color w:val="EFF3F8"/>
          <w:sz w:val="21"/>
          <w:szCs w:val="21"/>
          <w:lang w:eastAsia="es-CO"/>
        </w:rPr>
        <w:t>ademas</w:t>
      </w:r>
      <w:proofErr w:type="spellEnd"/>
      <w:r w:rsidRPr="007B769F">
        <w:rPr>
          <w:rFonts w:ascii="Roboto" w:eastAsia="Times New Roman" w:hAnsi="Roboto" w:cs="Times New Roman"/>
          <w:color w:val="EFF3F8"/>
          <w:sz w:val="21"/>
          <w:szCs w:val="21"/>
          <w:lang w:eastAsia="es-CO"/>
        </w:rPr>
        <w:t xml:space="preserve"> podemos retornar otro tipo de dato.</w:t>
      </w:r>
    </w:p>
    <w:p w14:paraId="6DFB57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w:t>
      </w:r>
      <w:proofErr w:type="spellStart"/>
      <w:r w:rsidRPr="007B769F">
        <w:rPr>
          <w:rFonts w:ascii="Courier New" w:eastAsia="Times New Roman" w:hAnsi="Courier New" w:cs="Courier New"/>
          <w:color w:val="FFFFFF"/>
          <w:sz w:val="21"/>
          <w:szCs w:val="21"/>
          <w:shd w:val="clear" w:color="auto" w:fill="0C1633"/>
          <w:lang w:val="en-US" w:eastAsia="es-CO"/>
        </w:rPr>
        <w:t>suma</w:t>
      </w:r>
      <w:proofErr w:type="spellEnd"/>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num1,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num2) {</w:t>
      </w:r>
    </w:p>
    <w:p w14:paraId="5E6571A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return</w:t>
      </w:r>
      <w:r w:rsidRPr="007B769F">
        <w:rPr>
          <w:rFonts w:ascii="Courier New" w:eastAsia="Times New Roman" w:hAnsi="Courier New" w:cs="Courier New"/>
          <w:color w:val="FFFFFF"/>
          <w:sz w:val="21"/>
          <w:szCs w:val="21"/>
          <w:shd w:val="clear" w:color="auto" w:fill="0C1633"/>
          <w:lang w:val="en-US" w:eastAsia="es-CO"/>
        </w:rPr>
        <w:t xml:space="preserve"> num1 + </w:t>
      </w:r>
      <w:proofErr w:type="gramStart"/>
      <w:r w:rsidRPr="007B769F">
        <w:rPr>
          <w:rFonts w:ascii="Courier New" w:eastAsia="Times New Roman" w:hAnsi="Courier New" w:cs="Courier New"/>
          <w:color w:val="FFFFFF"/>
          <w:sz w:val="21"/>
          <w:szCs w:val="21"/>
          <w:shd w:val="clear" w:color="auto" w:fill="0C1633"/>
          <w:lang w:val="en-US" w:eastAsia="es-CO"/>
        </w:rPr>
        <w:t>num2;</w:t>
      </w:r>
      <w:proofErr w:type="gramEnd"/>
    </w:p>
    <w:p w14:paraId="74C6D7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0B54D15F"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w:t>
      </w:r>
      <w:proofErr w:type="spellStart"/>
      <w:r w:rsidRPr="007B769F">
        <w:rPr>
          <w:rFonts w:ascii="Courier New" w:eastAsia="Times New Roman" w:hAnsi="Courier New" w:cs="Courier New"/>
          <w:color w:val="FFFFFF"/>
          <w:sz w:val="21"/>
          <w:szCs w:val="21"/>
          <w:shd w:val="clear" w:color="auto" w:fill="0C1633"/>
          <w:lang w:val="en-US" w:eastAsia="es-CO"/>
        </w:rPr>
        <w:t>suma</w:t>
      </w:r>
      <w:proofErr w:type="spellEnd"/>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text1,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text2) {</w:t>
      </w:r>
    </w:p>
    <w:p w14:paraId="4FF0DC16"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val="en-US" w:eastAsia="es-CO"/>
        </w:rPr>
        <w:t xml:space="preserve">    </w:t>
      </w:r>
      <w:proofErr w:type="spellStart"/>
      <w:r w:rsidRPr="007B769F">
        <w:rPr>
          <w:rFonts w:ascii="Courier New" w:eastAsia="Times New Roman" w:hAnsi="Courier New" w:cs="Courier New"/>
          <w:color w:val="A6E22E"/>
          <w:sz w:val="21"/>
          <w:szCs w:val="21"/>
          <w:shd w:val="clear" w:color="auto" w:fill="0C1633"/>
          <w:lang w:eastAsia="es-CO"/>
        </w:rPr>
        <w:t>return</w:t>
      </w:r>
      <w:proofErr w:type="spellEnd"/>
      <w:r w:rsidRPr="007B769F">
        <w:rPr>
          <w:rFonts w:ascii="Courier New" w:eastAsia="Times New Roman" w:hAnsi="Courier New" w:cs="Courier New"/>
          <w:color w:val="FFFFFF"/>
          <w:sz w:val="21"/>
          <w:szCs w:val="21"/>
          <w:shd w:val="clear" w:color="auto" w:fill="0C1633"/>
          <w:lang w:eastAsia="es-CO"/>
        </w:rPr>
        <w:t xml:space="preserve"> num1 + </w:t>
      </w:r>
      <w:r w:rsidRPr="007B769F">
        <w:rPr>
          <w:rFonts w:ascii="Courier New" w:eastAsia="Times New Roman" w:hAnsi="Courier New" w:cs="Courier New"/>
          <w:color w:val="A6E22E"/>
          <w:sz w:val="21"/>
          <w:szCs w:val="21"/>
          <w:shd w:val="clear" w:color="auto" w:fill="0C1633"/>
          <w:lang w:eastAsia="es-CO"/>
        </w:rPr>
        <w:t>" "</w:t>
      </w:r>
      <w:r w:rsidRPr="007B769F">
        <w:rPr>
          <w:rFonts w:ascii="Courier New" w:eastAsia="Times New Roman" w:hAnsi="Courier New" w:cs="Courier New"/>
          <w:color w:val="FFFFFF"/>
          <w:sz w:val="21"/>
          <w:szCs w:val="21"/>
          <w:shd w:val="clear" w:color="auto" w:fill="0C1633"/>
          <w:lang w:eastAsia="es-CO"/>
        </w:rPr>
        <w:t xml:space="preserve"> + num2;</w:t>
      </w:r>
    </w:p>
    <w:p w14:paraId="6638292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138EE1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6B7A721B" w14:textId="77777777" w:rsidR="007B769F" w:rsidRPr="007B769F" w:rsidRDefault="007B769F" w:rsidP="007B769F">
      <w:pPr>
        <w:numPr>
          <w:ilvl w:val="0"/>
          <w:numId w:val="8"/>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Sobreescritura:</w:t>
      </w:r>
      <w:r w:rsidRPr="007B769F">
        <w:rPr>
          <w:rFonts w:ascii="Roboto" w:eastAsia="Times New Roman" w:hAnsi="Roboto" w:cs="Times New Roman"/>
          <w:color w:val="EFF3F8"/>
          <w:sz w:val="21"/>
          <w:szCs w:val="21"/>
          <w:lang w:eastAsia="es-CO"/>
        </w:rPr>
        <w:t xml:space="preserve"> Podemos escribir un método de la clase padre y cambiar su contenido y </w:t>
      </w:r>
      <w:proofErr w:type="spellStart"/>
      <w:r w:rsidRPr="007B769F">
        <w:rPr>
          <w:rFonts w:ascii="Roboto" w:eastAsia="Times New Roman" w:hAnsi="Roboto" w:cs="Times New Roman"/>
          <w:color w:val="EFF3F8"/>
          <w:sz w:val="21"/>
          <w:szCs w:val="21"/>
          <w:lang w:eastAsia="es-CO"/>
        </w:rPr>
        <w:t>asi</w:t>
      </w:r>
      <w:proofErr w:type="spellEnd"/>
      <w:r w:rsidRPr="007B769F">
        <w:rPr>
          <w:rFonts w:ascii="Roboto" w:eastAsia="Times New Roman" w:hAnsi="Roboto" w:cs="Times New Roman"/>
          <w:color w:val="EFF3F8"/>
          <w:sz w:val="21"/>
          <w:szCs w:val="21"/>
          <w:lang w:eastAsia="es-CO"/>
        </w:rPr>
        <w:t xml:space="preserve"> realizar comportamiento </w:t>
      </w:r>
      <w:proofErr w:type="spellStart"/>
      <w:r w:rsidRPr="007B769F">
        <w:rPr>
          <w:rFonts w:ascii="Roboto" w:eastAsia="Times New Roman" w:hAnsi="Roboto" w:cs="Times New Roman"/>
          <w:color w:val="EFF3F8"/>
          <w:sz w:val="21"/>
          <w:szCs w:val="21"/>
          <w:lang w:eastAsia="es-CO"/>
        </w:rPr>
        <w:t>mas</w:t>
      </w:r>
      <w:proofErr w:type="spellEnd"/>
      <w:r w:rsidRPr="007B769F">
        <w:rPr>
          <w:rFonts w:ascii="Roboto" w:eastAsia="Times New Roman" w:hAnsi="Roboto" w:cs="Times New Roman"/>
          <w:color w:val="EFF3F8"/>
          <w:sz w:val="21"/>
          <w:szCs w:val="21"/>
          <w:lang w:eastAsia="es-CO"/>
        </w:rPr>
        <w:t xml:space="preserve"> especifico:</w:t>
      </w:r>
    </w:p>
    <w:p w14:paraId="53786BD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roofErr w:type="gramStart"/>
      <w:r w:rsidRPr="007B769F">
        <w:rPr>
          <w:rFonts w:ascii="Courier New" w:eastAsia="Times New Roman" w:hAnsi="Courier New" w:cs="Courier New"/>
          <w:color w:val="75715E"/>
          <w:sz w:val="21"/>
          <w:szCs w:val="21"/>
          <w:shd w:val="clear" w:color="auto" w:fill="0C1633"/>
          <w:lang w:val="en-US" w:eastAsia="es-CO"/>
        </w:rPr>
        <w:t>&lt;!--</w:t>
      </w:r>
      <w:proofErr w:type="gramEnd"/>
      <w:r w:rsidRPr="007B769F">
        <w:rPr>
          <w:rFonts w:ascii="Courier New" w:eastAsia="Times New Roman" w:hAnsi="Courier New" w:cs="Courier New"/>
          <w:color w:val="75715E"/>
          <w:sz w:val="21"/>
          <w:szCs w:val="21"/>
          <w:shd w:val="clear" w:color="auto" w:fill="0C1633"/>
          <w:lang w:val="en-US" w:eastAsia="es-CO"/>
        </w:rPr>
        <w:t xml:space="preserve"> </w:t>
      </w:r>
      <w:proofErr w:type="spellStart"/>
      <w:r w:rsidRPr="007B769F">
        <w:rPr>
          <w:rFonts w:ascii="Courier New" w:eastAsia="Times New Roman" w:hAnsi="Courier New" w:cs="Courier New"/>
          <w:color w:val="75715E"/>
          <w:sz w:val="21"/>
          <w:szCs w:val="21"/>
          <w:shd w:val="clear" w:color="auto" w:fill="0C1633"/>
          <w:lang w:val="en-US" w:eastAsia="es-CO"/>
        </w:rPr>
        <w:t>Clase</w:t>
      </w:r>
      <w:proofErr w:type="spellEnd"/>
      <w:r w:rsidRPr="007B769F">
        <w:rPr>
          <w:rFonts w:ascii="Courier New" w:eastAsia="Times New Roman" w:hAnsi="Courier New" w:cs="Courier New"/>
          <w:color w:val="75715E"/>
          <w:sz w:val="21"/>
          <w:szCs w:val="21"/>
          <w:shd w:val="clear" w:color="auto" w:fill="0C1633"/>
          <w:lang w:val="en-US" w:eastAsia="es-CO"/>
        </w:rPr>
        <w:t xml:space="preserve"> Padre User --&gt;</w:t>
      </w:r>
    </w:p>
    <w:p w14:paraId="4DCD346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public String </w:t>
      </w:r>
      <w:proofErr w:type="spellStart"/>
      <w:r w:rsidRPr="007B769F">
        <w:rPr>
          <w:rFonts w:ascii="Courier New" w:eastAsia="Times New Roman" w:hAnsi="Courier New" w:cs="Courier New"/>
          <w:color w:val="FFFFFF"/>
          <w:sz w:val="21"/>
          <w:szCs w:val="21"/>
          <w:shd w:val="clear" w:color="auto" w:fill="0C1633"/>
          <w:lang w:val="en-US" w:eastAsia="es-CO"/>
        </w:rPr>
        <w:t>toString</w:t>
      </w:r>
      <w:proofErr w:type="spellEnd"/>
      <w:r w:rsidRPr="007B769F">
        <w:rPr>
          <w:rFonts w:ascii="Courier New" w:eastAsia="Times New Roman" w:hAnsi="Courier New" w:cs="Courier New"/>
          <w:color w:val="FFFFFF"/>
          <w:sz w:val="21"/>
          <w:szCs w:val="21"/>
          <w:shd w:val="clear" w:color="auto" w:fill="0C1633"/>
          <w:lang w:val="en-US" w:eastAsia="es-CO"/>
        </w:rPr>
        <w:t xml:space="preserve"> () {</w:t>
      </w:r>
    </w:p>
    <w:p w14:paraId="54610AF8"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name + " " + </w:t>
      </w:r>
      <w:proofErr w:type="gramStart"/>
      <w:r w:rsidRPr="007B769F">
        <w:rPr>
          <w:rFonts w:ascii="Courier New" w:eastAsia="Times New Roman" w:hAnsi="Courier New" w:cs="Courier New"/>
          <w:color w:val="FFFFFF"/>
          <w:sz w:val="21"/>
          <w:szCs w:val="21"/>
          <w:shd w:val="clear" w:color="auto" w:fill="0C1633"/>
          <w:lang w:val="en-US" w:eastAsia="es-CO"/>
        </w:rPr>
        <w:t>email;</w:t>
      </w:r>
      <w:proofErr w:type="gramEnd"/>
    </w:p>
    <w:p w14:paraId="29EEAFFA"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44E1C22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
    <w:p w14:paraId="23E2B5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roofErr w:type="gramStart"/>
      <w:r w:rsidRPr="007B769F">
        <w:rPr>
          <w:rFonts w:ascii="Courier New" w:eastAsia="Times New Roman" w:hAnsi="Courier New" w:cs="Courier New"/>
          <w:color w:val="75715E"/>
          <w:sz w:val="21"/>
          <w:szCs w:val="21"/>
          <w:shd w:val="clear" w:color="auto" w:fill="0C1633"/>
          <w:lang w:val="en-US" w:eastAsia="es-CO"/>
        </w:rPr>
        <w:t>&lt;!--</w:t>
      </w:r>
      <w:proofErr w:type="gramEnd"/>
      <w:r w:rsidRPr="007B769F">
        <w:rPr>
          <w:rFonts w:ascii="Courier New" w:eastAsia="Times New Roman" w:hAnsi="Courier New" w:cs="Courier New"/>
          <w:color w:val="75715E"/>
          <w:sz w:val="21"/>
          <w:szCs w:val="21"/>
          <w:shd w:val="clear" w:color="auto" w:fill="0C1633"/>
          <w:lang w:val="en-US" w:eastAsia="es-CO"/>
        </w:rPr>
        <w:t xml:space="preserve"> </w:t>
      </w:r>
      <w:proofErr w:type="spellStart"/>
      <w:r w:rsidRPr="007B769F">
        <w:rPr>
          <w:rFonts w:ascii="Courier New" w:eastAsia="Times New Roman" w:hAnsi="Courier New" w:cs="Courier New"/>
          <w:color w:val="75715E"/>
          <w:sz w:val="21"/>
          <w:szCs w:val="21"/>
          <w:shd w:val="clear" w:color="auto" w:fill="0C1633"/>
          <w:lang w:val="en-US" w:eastAsia="es-CO"/>
        </w:rPr>
        <w:t>Clase</w:t>
      </w:r>
      <w:proofErr w:type="spellEnd"/>
      <w:r w:rsidRPr="007B769F">
        <w:rPr>
          <w:rFonts w:ascii="Courier New" w:eastAsia="Times New Roman" w:hAnsi="Courier New" w:cs="Courier New"/>
          <w:color w:val="75715E"/>
          <w:sz w:val="21"/>
          <w:szCs w:val="21"/>
          <w:shd w:val="clear" w:color="auto" w:fill="0C1633"/>
          <w:lang w:val="en-US" w:eastAsia="es-CO"/>
        </w:rPr>
        <w:t xml:space="preserve"> </w:t>
      </w:r>
      <w:proofErr w:type="spellStart"/>
      <w:r w:rsidRPr="007B769F">
        <w:rPr>
          <w:rFonts w:ascii="Courier New" w:eastAsia="Times New Roman" w:hAnsi="Courier New" w:cs="Courier New"/>
          <w:color w:val="75715E"/>
          <w:sz w:val="21"/>
          <w:szCs w:val="21"/>
          <w:shd w:val="clear" w:color="auto" w:fill="0C1633"/>
          <w:lang w:val="en-US" w:eastAsia="es-CO"/>
        </w:rPr>
        <w:t>Hija</w:t>
      </w:r>
      <w:proofErr w:type="spellEnd"/>
      <w:r w:rsidRPr="007B769F">
        <w:rPr>
          <w:rFonts w:ascii="Courier New" w:eastAsia="Times New Roman" w:hAnsi="Courier New" w:cs="Courier New"/>
          <w:color w:val="75715E"/>
          <w:sz w:val="21"/>
          <w:szCs w:val="21"/>
          <w:shd w:val="clear" w:color="auto" w:fill="0C1633"/>
          <w:lang w:val="en-US" w:eastAsia="es-CO"/>
        </w:rPr>
        <w:t xml:space="preserve"> Patient --&gt;</w:t>
      </w:r>
    </w:p>
    <w:p w14:paraId="4B682C70"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public String </w:t>
      </w:r>
      <w:proofErr w:type="spellStart"/>
      <w:r w:rsidRPr="007B769F">
        <w:rPr>
          <w:rFonts w:ascii="Courier New" w:eastAsia="Times New Roman" w:hAnsi="Courier New" w:cs="Courier New"/>
          <w:color w:val="FFFFFF"/>
          <w:sz w:val="21"/>
          <w:szCs w:val="21"/>
          <w:shd w:val="clear" w:color="auto" w:fill="0C1633"/>
          <w:lang w:val="en-US" w:eastAsia="es-CO"/>
        </w:rPr>
        <w:t>toString</w:t>
      </w:r>
      <w:proofErr w:type="spellEnd"/>
      <w:r w:rsidRPr="007B769F">
        <w:rPr>
          <w:rFonts w:ascii="Courier New" w:eastAsia="Times New Roman" w:hAnsi="Courier New" w:cs="Courier New"/>
          <w:color w:val="FFFFFF"/>
          <w:sz w:val="21"/>
          <w:szCs w:val="21"/>
          <w:shd w:val="clear" w:color="auto" w:fill="0C1633"/>
          <w:lang w:val="en-US" w:eastAsia="es-CO"/>
        </w:rPr>
        <w:t xml:space="preserve"> () {</w:t>
      </w:r>
    </w:p>
    <w:p w14:paraId="767DAB43"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w:t>
      </w:r>
      <w:proofErr w:type="spellStart"/>
      <w:proofErr w:type="gramStart"/>
      <w:r w:rsidRPr="007B769F">
        <w:rPr>
          <w:rFonts w:ascii="Courier New" w:eastAsia="Times New Roman" w:hAnsi="Courier New" w:cs="Courier New"/>
          <w:color w:val="FFFFFF"/>
          <w:sz w:val="21"/>
          <w:szCs w:val="21"/>
          <w:shd w:val="clear" w:color="auto" w:fill="0C1633"/>
          <w:lang w:val="en-US" w:eastAsia="es-CO"/>
        </w:rPr>
        <w:t>super.toString</w:t>
      </w:r>
      <w:proofErr w:type="spellEnd"/>
      <w:proofErr w:type="gramEnd"/>
      <w:r w:rsidRPr="007B769F">
        <w:rPr>
          <w:rFonts w:ascii="Courier New" w:eastAsia="Times New Roman" w:hAnsi="Courier New" w:cs="Courier New"/>
          <w:color w:val="FFFFFF"/>
          <w:sz w:val="21"/>
          <w:szCs w:val="21"/>
          <w:shd w:val="clear" w:color="auto" w:fill="0C1633"/>
          <w:lang w:val="en-US" w:eastAsia="es-CO"/>
        </w:rPr>
        <w:t>() + " " + blood + " " + weight;</w:t>
      </w:r>
    </w:p>
    <w:p w14:paraId="4E201CB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40FB0148" w14:textId="77777777" w:rsidR="007B769F" w:rsidRPr="007B769F" w:rsidRDefault="007B769F" w:rsidP="007B769F">
      <w:pPr>
        <w:numPr>
          <w:ilvl w:val="0"/>
          <w:numId w:val="9"/>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Ligadura Dinámica:</w:t>
      </w:r>
      <w:r w:rsidRPr="007B769F">
        <w:rPr>
          <w:rFonts w:ascii="Roboto" w:eastAsia="Times New Roman" w:hAnsi="Roboto" w:cs="Times New Roman"/>
          <w:color w:val="EFF3F8"/>
          <w:sz w:val="21"/>
          <w:szCs w:val="21"/>
          <w:lang w:eastAsia="es-CO"/>
        </w:rPr>
        <w:t xml:space="preserve"> Podemos ejemplificar a las clases </w:t>
      </w:r>
      <w:proofErr w:type="gramStart"/>
      <w:r w:rsidRPr="007B769F">
        <w:rPr>
          <w:rFonts w:ascii="Roboto" w:eastAsia="Times New Roman" w:hAnsi="Roboto" w:cs="Times New Roman"/>
          <w:color w:val="EFF3F8"/>
          <w:sz w:val="21"/>
          <w:szCs w:val="21"/>
          <w:lang w:eastAsia="es-CO"/>
        </w:rPr>
        <w:t>hijas</w:t>
      </w:r>
      <w:proofErr w:type="gramEnd"/>
      <w:r w:rsidRPr="007B769F">
        <w:rPr>
          <w:rFonts w:ascii="Roboto" w:eastAsia="Times New Roman" w:hAnsi="Roboto" w:cs="Times New Roman"/>
          <w:color w:val="EFF3F8"/>
          <w:sz w:val="21"/>
          <w:szCs w:val="21"/>
          <w:lang w:eastAsia="es-CO"/>
        </w:rPr>
        <w:t xml:space="preserve"> pero tratarlas como su clase padre, puede ser </w:t>
      </w:r>
      <w:proofErr w:type="spellStart"/>
      <w:r w:rsidRPr="007B769F">
        <w:rPr>
          <w:rFonts w:ascii="Roboto" w:eastAsia="Times New Roman" w:hAnsi="Roboto" w:cs="Times New Roman"/>
          <w:color w:val="EFF3F8"/>
          <w:sz w:val="21"/>
          <w:szCs w:val="21"/>
          <w:lang w:eastAsia="es-CO"/>
        </w:rPr>
        <w:t>util</w:t>
      </w:r>
      <w:proofErr w:type="spellEnd"/>
      <w:r w:rsidRPr="007B769F">
        <w:rPr>
          <w:rFonts w:ascii="Roboto" w:eastAsia="Times New Roman" w:hAnsi="Roboto" w:cs="Times New Roman"/>
          <w:color w:val="EFF3F8"/>
          <w:sz w:val="21"/>
          <w:szCs w:val="21"/>
          <w:lang w:eastAsia="es-CO"/>
        </w:rPr>
        <w:t xml:space="preserve"> por ejemplo si queremos un arreglo que contenga objetos tipo </w:t>
      </w:r>
      <w:proofErr w:type="spellStart"/>
      <w:r w:rsidRPr="007B769F">
        <w:rPr>
          <w:rFonts w:ascii="Roboto" w:eastAsia="Times New Roman" w:hAnsi="Roboto" w:cs="Times New Roman"/>
          <w:color w:val="EFF3F8"/>
          <w:sz w:val="21"/>
          <w:szCs w:val="21"/>
          <w:lang w:eastAsia="es-CO"/>
        </w:rPr>
        <w:t>User</w:t>
      </w:r>
      <w:proofErr w:type="spellEnd"/>
      <w:r w:rsidRPr="007B769F">
        <w:rPr>
          <w:rFonts w:ascii="Roboto" w:eastAsia="Times New Roman" w:hAnsi="Roboto" w:cs="Times New Roman"/>
          <w:color w:val="EFF3F8"/>
          <w:sz w:val="21"/>
          <w:szCs w:val="21"/>
          <w:lang w:eastAsia="es-CO"/>
        </w:rPr>
        <w:t xml:space="preserve"> pero que implícitamente también va a contener doctores y pacientes:</w:t>
      </w:r>
    </w:p>
    <w:p w14:paraId="786D0EB4"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User doctor = </w:t>
      </w:r>
      <w:r w:rsidRPr="007B769F">
        <w:rPr>
          <w:rFonts w:ascii="Courier New" w:eastAsia="Times New Roman" w:hAnsi="Courier New" w:cs="Courier New"/>
          <w:b/>
          <w:bCs/>
          <w:color w:val="F92672"/>
          <w:sz w:val="21"/>
          <w:szCs w:val="21"/>
          <w:shd w:val="clear" w:color="auto" w:fill="0C1633"/>
          <w:lang w:val="en-US" w:eastAsia="es-CO"/>
        </w:rPr>
        <w:t>new</w:t>
      </w:r>
      <w:r w:rsidRPr="007B769F">
        <w:rPr>
          <w:rFonts w:ascii="Courier New" w:eastAsia="Times New Roman" w:hAnsi="Courier New" w:cs="Courier New"/>
          <w:color w:val="FFFFFF"/>
          <w:sz w:val="21"/>
          <w:szCs w:val="21"/>
          <w:shd w:val="clear" w:color="auto" w:fill="0C1633"/>
          <w:lang w:val="en-US" w:eastAsia="es-CO"/>
        </w:rPr>
        <w:t xml:space="preserve"> Doctor (</w:t>
      </w:r>
      <w:r w:rsidRPr="007B769F">
        <w:rPr>
          <w:rFonts w:ascii="Courier New" w:eastAsia="Times New Roman" w:hAnsi="Courier New" w:cs="Courier New"/>
          <w:color w:val="A6E22E"/>
          <w:sz w:val="21"/>
          <w:szCs w:val="21"/>
          <w:shd w:val="clear" w:color="auto" w:fill="0C1633"/>
          <w:lang w:val="en-US" w:eastAsia="es-CO"/>
        </w:rPr>
        <w:t>"Cristian"</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"criss.ud@gmail.com"</w:t>
      </w:r>
      <w:proofErr w:type="gramStart"/>
      <w:r w:rsidRPr="007B769F">
        <w:rPr>
          <w:rFonts w:ascii="Courier New" w:eastAsia="Times New Roman" w:hAnsi="Courier New" w:cs="Courier New"/>
          <w:color w:val="FFFFFF"/>
          <w:sz w:val="21"/>
          <w:szCs w:val="21"/>
          <w:shd w:val="clear" w:color="auto" w:fill="0C1633"/>
          <w:lang w:val="en-US" w:eastAsia="es-CO"/>
        </w:rPr>
        <w:t>);</w:t>
      </w:r>
      <w:proofErr w:type="gramEnd"/>
    </w:p>
    <w:p w14:paraId="0ADA10A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roofErr w:type="spellStart"/>
      <w:r w:rsidRPr="007B769F">
        <w:rPr>
          <w:rFonts w:ascii="Courier New" w:eastAsia="Times New Roman" w:hAnsi="Courier New" w:cs="Courier New"/>
          <w:color w:val="FFFFFF"/>
          <w:sz w:val="21"/>
          <w:szCs w:val="21"/>
          <w:shd w:val="clear" w:color="auto" w:fill="0C1633"/>
          <w:lang w:eastAsia="es-CO"/>
        </w:rPr>
        <w:t>User</w:t>
      </w:r>
      <w:proofErr w:type="spellEnd"/>
      <w:r w:rsidRPr="007B769F">
        <w:rPr>
          <w:rFonts w:ascii="Courier New" w:eastAsia="Times New Roman" w:hAnsi="Courier New" w:cs="Courier New"/>
          <w:color w:val="FFFFFF"/>
          <w:sz w:val="21"/>
          <w:szCs w:val="21"/>
          <w:shd w:val="clear" w:color="auto" w:fill="0C1633"/>
          <w:lang w:eastAsia="es-CO"/>
        </w:rPr>
        <w:t xml:space="preserve"> paciente = </w:t>
      </w:r>
      <w:r w:rsidRPr="007B769F">
        <w:rPr>
          <w:rFonts w:ascii="Courier New" w:eastAsia="Times New Roman" w:hAnsi="Courier New" w:cs="Courier New"/>
          <w:b/>
          <w:bCs/>
          <w:color w:val="F92672"/>
          <w:sz w:val="21"/>
          <w:szCs w:val="21"/>
          <w:shd w:val="clear" w:color="auto" w:fill="0C1633"/>
          <w:lang w:eastAsia="es-CO"/>
        </w:rPr>
        <w:t>new</w:t>
      </w:r>
      <w:r w:rsidRPr="007B769F">
        <w:rPr>
          <w:rFonts w:ascii="Courier New" w:eastAsia="Times New Roman" w:hAnsi="Courier New" w:cs="Courier New"/>
          <w:color w:val="FFFFFF"/>
          <w:sz w:val="21"/>
          <w:szCs w:val="21"/>
          <w:shd w:val="clear" w:color="auto" w:fill="0C1633"/>
          <w:lang w:eastAsia="es-CO"/>
        </w:rPr>
        <w:t xml:space="preserve"> </w:t>
      </w:r>
      <w:proofErr w:type="spellStart"/>
      <w:r w:rsidRPr="007B769F">
        <w:rPr>
          <w:rFonts w:ascii="Courier New" w:eastAsia="Times New Roman" w:hAnsi="Courier New" w:cs="Courier New"/>
          <w:color w:val="FFFFFF"/>
          <w:sz w:val="21"/>
          <w:szCs w:val="21"/>
          <w:shd w:val="clear" w:color="auto" w:fill="0C1633"/>
          <w:lang w:eastAsia="es-CO"/>
        </w:rPr>
        <w:t>Patient</w:t>
      </w:r>
      <w:proofErr w:type="spellEnd"/>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w:t>
      </w:r>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"carlos96@hotmail.com"</w:t>
      </w:r>
      <w:r w:rsidRPr="007B769F">
        <w:rPr>
          <w:rFonts w:ascii="Courier New" w:eastAsia="Times New Roman" w:hAnsi="Courier New" w:cs="Courier New"/>
          <w:color w:val="FFFFFF"/>
          <w:sz w:val="21"/>
          <w:szCs w:val="21"/>
          <w:shd w:val="clear" w:color="auto" w:fill="0C1633"/>
          <w:lang w:eastAsia="es-CO"/>
        </w:rPr>
        <w:t>);</w:t>
      </w:r>
    </w:p>
    <w:p w14:paraId="473A0023" w14:textId="730341B6" w:rsidR="007B769F" w:rsidRDefault="007B769F" w:rsidP="004D1B1C">
      <w:pPr>
        <w:spacing w:after="0" w:line="240" w:lineRule="auto"/>
        <w:rPr>
          <w:rFonts w:ascii="Arial" w:hAnsi="Arial" w:cs="Arial"/>
        </w:rPr>
      </w:pPr>
    </w:p>
    <w:p w14:paraId="58BAF35D" w14:textId="1B9E9E2A" w:rsidR="000C3C6B" w:rsidRDefault="000C3C6B" w:rsidP="000C3C6B">
      <w:pPr>
        <w:pStyle w:val="Ttulo1"/>
        <w:shd w:val="clear" w:color="auto" w:fill="121F3D"/>
        <w:spacing w:before="161" w:beforeAutospacing="0" w:after="161" w:afterAutospacing="0"/>
        <w:rPr>
          <w:rFonts w:ascii="Roboto" w:hAnsi="Roboto"/>
          <w:color w:val="EFF3F8"/>
        </w:rPr>
      </w:pPr>
      <w:r>
        <w:rPr>
          <w:rFonts w:ascii="Roboto" w:hAnsi="Roboto"/>
          <w:color w:val="EFF3F8"/>
        </w:rPr>
        <w:t>Interfaces</w:t>
      </w:r>
    </w:p>
    <w:p w14:paraId="72EEEE6E" w14:textId="77777777" w:rsidR="00042956" w:rsidRDefault="00042956" w:rsidP="00042956">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Interfaces</w:t>
      </w:r>
      <w:r>
        <w:rPr>
          <w:rFonts w:ascii="Roboto" w:hAnsi="Roboto"/>
          <w:color w:val="BECDE3"/>
        </w:rPr>
        <w:t> son un tipo de referencia similar a una clase con solo constantes y definiciones de métodos, son de gran ayuda para definir los comportamientos que son redundantes y queremos reutilizar más de una clase, incluso cuando tenemos muchas clases y no todas pertenecen a la misma “familia”.</w:t>
      </w:r>
    </w:p>
    <w:p w14:paraId="533DE55A" w14:textId="77777777" w:rsidR="00042956" w:rsidRDefault="00042956" w:rsidP="00042956">
      <w:pPr>
        <w:pStyle w:val="NormalWeb"/>
        <w:shd w:val="clear" w:color="auto" w:fill="121F3D"/>
        <w:spacing w:before="0" w:beforeAutospacing="0" w:after="120" w:afterAutospacing="0"/>
        <w:rPr>
          <w:rFonts w:ascii="Roboto" w:hAnsi="Roboto"/>
          <w:color w:val="BECDE3"/>
        </w:rPr>
      </w:pPr>
      <w:r>
        <w:rPr>
          <w:rFonts w:ascii="Roboto" w:hAnsi="Roboto"/>
          <w:color w:val="BECDE3"/>
        </w:rPr>
        <w:t>Las interfaces establecen la forma de las clases que la implementan, así como sus nombres de métodos, listas de argumentos y listas de retorno, pero NO sus bloques de código, eso es responsabilidad de cada clase.</w:t>
      </w:r>
    </w:p>
    <w:p w14:paraId="2F26809C" w14:textId="77777777" w:rsidR="00042956" w:rsidRDefault="00042956" w:rsidP="000C3C6B">
      <w:pPr>
        <w:pStyle w:val="Ttulo1"/>
        <w:shd w:val="clear" w:color="auto" w:fill="121F3D"/>
        <w:spacing w:before="161" w:beforeAutospacing="0" w:after="161" w:afterAutospacing="0"/>
        <w:rPr>
          <w:rFonts w:ascii="Roboto" w:hAnsi="Roboto"/>
          <w:color w:val="EFF3F8"/>
        </w:rPr>
      </w:pPr>
    </w:p>
    <w:p w14:paraId="5EFCCE7D" w14:textId="625D2059" w:rsidR="000C3C6B" w:rsidRDefault="00042956" w:rsidP="004D1B1C">
      <w:pPr>
        <w:spacing w:after="0" w:line="240" w:lineRule="auto"/>
        <w:rPr>
          <w:rFonts w:ascii="Arial" w:hAnsi="Arial" w:cs="Arial"/>
        </w:rPr>
      </w:pPr>
      <w:r>
        <w:rPr>
          <w:noProof/>
        </w:rPr>
        <w:lastRenderedPageBreak/>
        <w:drawing>
          <wp:inline distT="0" distB="0" distL="0" distR="0" wp14:anchorId="1342E8BF" wp14:editId="72B16C8F">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29AEF14B" w14:textId="39BDD8D8" w:rsidR="00042956" w:rsidRDefault="00042956" w:rsidP="004D1B1C">
      <w:pPr>
        <w:spacing w:after="0" w:line="240" w:lineRule="auto"/>
        <w:rPr>
          <w:rFonts w:ascii="Arial" w:hAnsi="Arial" w:cs="Arial"/>
        </w:rPr>
      </w:pPr>
      <w:r>
        <w:rPr>
          <w:noProof/>
        </w:rPr>
        <w:lastRenderedPageBreak/>
        <w:drawing>
          <wp:inline distT="0" distB="0" distL="0" distR="0" wp14:anchorId="0AC06E22" wp14:editId="0F05E2D8">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r>
        <w:rPr>
          <w:rFonts w:ascii="Arial" w:hAnsi="Arial" w:cs="Arial"/>
        </w:rPr>
        <w:br/>
      </w:r>
      <w:r>
        <w:rPr>
          <w:noProof/>
        </w:rPr>
        <w:drawing>
          <wp:inline distT="0" distB="0" distL="0" distR="0" wp14:anchorId="0AC4133B" wp14:editId="10D7DBED">
            <wp:extent cx="5612130" cy="39712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71290"/>
                    </a:xfrm>
                    <a:prstGeom prst="rect">
                      <a:avLst/>
                    </a:prstGeom>
                    <a:noFill/>
                    <a:ln>
                      <a:noFill/>
                    </a:ln>
                  </pic:spPr>
                </pic:pic>
              </a:graphicData>
            </a:graphic>
          </wp:inline>
        </w:drawing>
      </w:r>
    </w:p>
    <w:p w14:paraId="6D270DBB" w14:textId="68FFE535" w:rsidR="00042956" w:rsidRDefault="00042956" w:rsidP="004D1B1C">
      <w:pPr>
        <w:spacing w:after="0" w:line="240" w:lineRule="auto"/>
        <w:rPr>
          <w:rFonts w:ascii="Arial" w:hAnsi="Arial" w:cs="Arial"/>
        </w:rPr>
      </w:pPr>
      <w:r>
        <w:rPr>
          <w:noProof/>
        </w:rPr>
        <w:lastRenderedPageBreak/>
        <w:drawing>
          <wp:inline distT="0" distB="0" distL="0" distR="0" wp14:anchorId="778F8C50" wp14:editId="18B814BA">
            <wp:extent cx="5612130" cy="469519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695190"/>
                    </a:xfrm>
                    <a:prstGeom prst="rect">
                      <a:avLst/>
                    </a:prstGeom>
                    <a:noFill/>
                    <a:ln>
                      <a:noFill/>
                    </a:ln>
                  </pic:spPr>
                </pic:pic>
              </a:graphicData>
            </a:graphic>
          </wp:inline>
        </w:drawing>
      </w:r>
    </w:p>
    <w:p w14:paraId="3C090097" w14:textId="686DF76F" w:rsidR="00042956" w:rsidRDefault="00042956" w:rsidP="004D1B1C">
      <w:pPr>
        <w:spacing w:after="0" w:line="240" w:lineRule="auto"/>
        <w:rPr>
          <w:rFonts w:ascii="Arial" w:hAnsi="Arial" w:cs="Arial"/>
        </w:rPr>
      </w:pPr>
      <w:r>
        <w:rPr>
          <w:noProof/>
        </w:rPr>
        <w:drawing>
          <wp:inline distT="0" distB="0" distL="0" distR="0" wp14:anchorId="40C9D252" wp14:editId="577F6491">
            <wp:extent cx="5612130" cy="2789555"/>
            <wp:effectExtent l="0" t="0" r="762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789555"/>
                    </a:xfrm>
                    <a:prstGeom prst="rect">
                      <a:avLst/>
                    </a:prstGeom>
                    <a:noFill/>
                    <a:ln>
                      <a:noFill/>
                    </a:ln>
                  </pic:spPr>
                </pic:pic>
              </a:graphicData>
            </a:graphic>
          </wp:inline>
        </w:drawing>
      </w:r>
    </w:p>
    <w:p w14:paraId="0E00561C" w14:textId="3DF424EC" w:rsidR="00042956" w:rsidRDefault="00042956" w:rsidP="004D1B1C">
      <w:pPr>
        <w:spacing w:after="0" w:line="240" w:lineRule="auto"/>
        <w:rPr>
          <w:rFonts w:ascii="Arial" w:hAnsi="Arial" w:cs="Arial"/>
        </w:rPr>
      </w:pPr>
    </w:p>
    <w:p w14:paraId="62FA22BB" w14:textId="77777777" w:rsidR="006972C6" w:rsidRDefault="006972C6" w:rsidP="006972C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 xml:space="preserve">Creando una interfaz para definir si una fecha es </w:t>
      </w:r>
      <w:proofErr w:type="spellStart"/>
      <w:r>
        <w:rPr>
          <w:rFonts w:ascii="Roboto" w:hAnsi="Roboto"/>
          <w:color w:val="EFF3F8"/>
        </w:rPr>
        <w:t>agendable</w:t>
      </w:r>
      <w:proofErr w:type="spellEnd"/>
    </w:p>
    <w:p w14:paraId="2417A066" w14:textId="77777777" w:rsidR="006972C6" w:rsidRDefault="006972C6" w:rsidP="006972C6">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Composición de Interfaces en Clases</w:t>
      </w:r>
      <w:r>
        <w:rPr>
          <w:rFonts w:ascii="Roboto" w:hAnsi="Roboto"/>
          <w:color w:val="BECDE3"/>
        </w:rPr>
        <w:t>: abstraer todos los métodos/comportamientos de una clase para modularizarlos (comprimirlos, encapsularlos) en una interfaz y reutilizar su código en diferentes clases.</w:t>
      </w:r>
    </w:p>
    <w:p w14:paraId="397135B5"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Las interfaces se crean utilizando la palabra reservada </w:t>
      </w:r>
      <w:proofErr w:type="gramStart"/>
      <w:r>
        <w:rPr>
          <w:rStyle w:val="CdigoHTML"/>
          <w:color w:val="BECDE3"/>
          <w:shd w:val="clear" w:color="auto" w:fill="0C1633"/>
        </w:rPr>
        <w:t>interface</w:t>
      </w:r>
      <w:proofErr w:type="gramEnd"/>
      <w:r>
        <w:rPr>
          <w:rFonts w:ascii="Roboto" w:hAnsi="Roboto"/>
          <w:color w:val="BECDE3"/>
        </w:rPr>
        <w:t> y se implementan en nuestras clases con </w:t>
      </w:r>
      <w:proofErr w:type="spellStart"/>
      <w:r>
        <w:rPr>
          <w:rStyle w:val="CdigoHTML"/>
          <w:color w:val="BECDE3"/>
          <w:shd w:val="clear" w:color="auto" w:fill="0C1633"/>
        </w:rPr>
        <w:t>implements</w:t>
      </w:r>
      <w:proofErr w:type="spellEnd"/>
      <w:r>
        <w:rPr>
          <w:rFonts w:ascii="Roboto" w:hAnsi="Roboto"/>
          <w:color w:val="BECDE3"/>
        </w:rPr>
        <w:t>.</w:t>
      </w:r>
    </w:p>
    <w:p w14:paraId="472633A0"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Recuerda que podemos heredar (implementar) más de una interfaz, pero no podemos hacerlo de las clases padres o </w:t>
      </w:r>
      <w:r>
        <w:rPr>
          <w:rStyle w:val="nfasis"/>
          <w:rFonts w:ascii="Roboto" w:hAnsi="Roboto"/>
          <w:color w:val="BECDE3"/>
        </w:rPr>
        <w:t>superclases</w:t>
      </w:r>
      <w:r>
        <w:rPr>
          <w:rFonts w:ascii="Roboto" w:hAnsi="Roboto"/>
          <w:color w:val="BECDE3"/>
        </w:rPr>
        <w:t>.</w:t>
      </w:r>
    </w:p>
    <w:p w14:paraId="1F9756E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interface</w:t>
      </w:r>
      <w:r w:rsidRPr="006972C6">
        <w:rPr>
          <w:rStyle w:val="hljs-class"/>
          <w:color w:val="FFFFFF"/>
          <w:sz w:val="21"/>
          <w:szCs w:val="21"/>
          <w:shd w:val="clear" w:color="auto" w:fill="0C1633"/>
          <w:lang w:val="en-US"/>
        </w:rPr>
        <w:t xml:space="preserve"> </w:t>
      </w:r>
      <w:proofErr w:type="spellStart"/>
      <w:r w:rsidRPr="006972C6">
        <w:rPr>
          <w:rStyle w:val="hljs-title"/>
          <w:b/>
          <w:bCs/>
          <w:color w:val="FFFFFF"/>
          <w:sz w:val="21"/>
          <w:szCs w:val="21"/>
          <w:shd w:val="clear" w:color="auto" w:fill="0C1633"/>
          <w:lang w:val="en-US"/>
        </w:rPr>
        <w:t>ISchedulabe</w:t>
      </w:r>
      <w:proofErr w:type="spellEnd"/>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BEE4E64"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proofErr w:type="gramStart"/>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w:t>
      </w:r>
      <w:proofErr w:type="gramEnd"/>
      <w:r w:rsidRPr="006972C6">
        <w:rPr>
          <w:rStyle w:val="hljs-params"/>
          <w:color w:val="FFFFFF"/>
          <w:sz w:val="21"/>
          <w:szCs w:val="21"/>
          <w:shd w:val="clear" w:color="auto" w:fill="0C1633"/>
          <w:lang w:val="en-US"/>
        </w:rPr>
        <w:t xml:space="preserve">Date </w:t>
      </w:r>
      <w:proofErr w:type="spellStart"/>
      <w:r w:rsidRPr="006972C6">
        <w:rPr>
          <w:rStyle w:val="hljs-params"/>
          <w:color w:val="FFFFFF"/>
          <w:sz w:val="21"/>
          <w:szCs w:val="21"/>
          <w:shd w:val="clear" w:color="auto" w:fill="0C1633"/>
          <w:lang w:val="en-US"/>
        </w:rPr>
        <w:t>date</w:t>
      </w:r>
      <w:proofErr w:type="spellEnd"/>
      <w:r w:rsidRPr="006972C6">
        <w:rPr>
          <w:rStyle w:val="hljs-params"/>
          <w:color w:val="FFFFFF"/>
          <w:sz w:val="21"/>
          <w:szCs w:val="21"/>
          <w:shd w:val="clear" w:color="auto" w:fill="0C1633"/>
          <w:lang w:val="en-US"/>
        </w:rPr>
        <w:t>, String Time)</w:t>
      </w:r>
      <w:r w:rsidRPr="006972C6">
        <w:rPr>
          <w:rStyle w:val="CdigoHTML"/>
          <w:color w:val="FFFFFF"/>
          <w:sz w:val="21"/>
          <w:szCs w:val="21"/>
          <w:shd w:val="clear" w:color="auto" w:fill="0C1633"/>
          <w:lang w:val="en-US"/>
        </w:rPr>
        <w:t>;</w:t>
      </w:r>
    </w:p>
    <w:p w14:paraId="5041FDB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w:t>
      </w:r>
    </w:p>
    <w:p w14:paraId="0EAF0F7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p>
    <w:p w14:paraId="6CF1856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class</w:t>
      </w:r>
      <w:r w:rsidRPr="006972C6">
        <w:rPr>
          <w:rStyle w:val="hljs-class"/>
          <w:color w:val="FFFFFF"/>
          <w:sz w:val="21"/>
          <w:szCs w:val="21"/>
          <w:shd w:val="clear" w:color="auto" w:fill="0C1633"/>
          <w:lang w:val="en-US"/>
        </w:rPr>
        <w:t xml:space="preserve"> </w:t>
      </w:r>
      <w:proofErr w:type="spellStart"/>
      <w:r w:rsidRPr="006972C6">
        <w:rPr>
          <w:rStyle w:val="hljs-title"/>
          <w:b/>
          <w:bCs/>
          <w:color w:val="FFFFFF"/>
          <w:sz w:val="21"/>
          <w:szCs w:val="21"/>
          <w:shd w:val="clear" w:color="auto" w:fill="0C1633"/>
          <w:lang w:val="en-US"/>
        </w:rPr>
        <w:t>AppointmentDoctor</w:t>
      </w:r>
      <w:proofErr w:type="spellEnd"/>
      <w:r w:rsidRPr="006972C6">
        <w:rPr>
          <w:rStyle w:val="hljs-class"/>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implements</w:t>
      </w:r>
      <w:r w:rsidRPr="006972C6">
        <w:rPr>
          <w:rStyle w:val="hljs-class"/>
          <w:color w:val="FFFFFF"/>
          <w:sz w:val="21"/>
          <w:szCs w:val="21"/>
          <w:shd w:val="clear" w:color="auto" w:fill="0C1633"/>
          <w:lang w:val="en-US"/>
        </w:rPr>
        <w:t xml:space="preserve"> </w:t>
      </w:r>
      <w:proofErr w:type="spellStart"/>
      <w:r w:rsidRPr="006972C6">
        <w:rPr>
          <w:rStyle w:val="hljs-title"/>
          <w:b/>
          <w:bCs/>
          <w:color w:val="FFFFFF"/>
          <w:sz w:val="21"/>
          <w:szCs w:val="21"/>
          <w:shd w:val="clear" w:color="auto" w:fill="0C1633"/>
          <w:lang w:val="en-US"/>
        </w:rPr>
        <w:t>ISchedulable</w:t>
      </w:r>
      <w:proofErr w:type="spellEnd"/>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89872B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meta"/>
          <w:color w:val="75715E"/>
          <w:sz w:val="21"/>
          <w:szCs w:val="21"/>
          <w:shd w:val="clear" w:color="auto" w:fill="0C1633"/>
          <w:lang w:val="en-US"/>
        </w:rPr>
        <w:t>@Override</w:t>
      </w:r>
    </w:p>
    <w:p w14:paraId="5B76120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public</w:t>
      </w:r>
      <w:r w:rsidRPr="006972C6">
        <w:rPr>
          <w:rStyle w:val="hljs-function"/>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proofErr w:type="gramStart"/>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w:t>
      </w:r>
      <w:proofErr w:type="gramEnd"/>
      <w:r w:rsidRPr="006972C6">
        <w:rPr>
          <w:rStyle w:val="hljs-params"/>
          <w:color w:val="FFFFFF"/>
          <w:sz w:val="21"/>
          <w:szCs w:val="21"/>
          <w:shd w:val="clear" w:color="auto" w:fill="0C1633"/>
          <w:lang w:val="en-US"/>
        </w:rPr>
        <w:t xml:space="preserve">Date </w:t>
      </w:r>
      <w:proofErr w:type="spellStart"/>
      <w:r w:rsidRPr="006972C6">
        <w:rPr>
          <w:rStyle w:val="hljs-params"/>
          <w:color w:val="FFFFFF"/>
          <w:sz w:val="21"/>
          <w:szCs w:val="21"/>
          <w:shd w:val="clear" w:color="auto" w:fill="0C1633"/>
          <w:lang w:val="en-US"/>
        </w:rPr>
        <w:t>date</w:t>
      </w:r>
      <w:proofErr w:type="spellEnd"/>
      <w:r w:rsidRPr="006972C6">
        <w:rPr>
          <w:rStyle w:val="hljs-params"/>
          <w:color w:val="FFFFFF"/>
          <w:sz w:val="21"/>
          <w:szCs w:val="21"/>
          <w:shd w:val="clear" w:color="auto" w:fill="0C1633"/>
          <w:lang w:val="en-US"/>
        </w:rPr>
        <w:t>, String Time)</w:t>
      </w:r>
      <w:r w:rsidRPr="006972C6">
        <w:rPr>
          <w:rStyle w:val="hljs-function"/>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5B9E62D2" w14:textId="77777777" w:rsidR="006972C6" w:rsidRDefault="006972C6" w:rsidP="006972C6">
      <w:pPr>
        <w:pStyle w:val="HTMLconformatoprevio"/>
        <w:shd w:val="clear" w:color="auto" w:fill="242620"/>
        <w:rPr>
          <w:rStyle w:val="CdigoHTML"/>
          <w:color w:val="FFFFFF"/>
          <w:sz w:val="21"/>
          <w:szCs w:val="21"/>
          <w:shd w:val="clear" w:color="auto" w:fill="0C1633"/>
        </w:rPr>
      </w:pPr>
      <w:r w:rsidRPr="006972C6">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6641E8AE" w14:textId="77777777" w:rsidR="006972C6" w:rsidRDefault="006972C6" w:rsidP="006972C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0988459D" w14:textId="77777777" w:rsidR="006972C6" w:rsidRDefault="006972C6" w:rsidP="006972C6">
      <w:pPr>
        <w:pStyle w:val="HTMLconformatoprevio"/>
        <w:shd w:val="clear" w:color="auto" w:fill="242620"/>
        <w:rPr>
          <w:color w:val="FFFFFF"/>
          <w:sz w:val="21"/>
          <w:szCs w:val="21"/>
        </w:rPr>
      </w:pPr>
      <w:r>
        <w:rPr>
          <w:rStyle w:val="CdigoHTML"/>
          <w:color w:val="FFFFFF"/>
          <w:sz w:val="21"/>
          <w:szCs w:val="21"/>
          <w:shd w:val="clear" w:color="auto" w:fill="0C1633"/>
        </w:rPr>
        <w:t>}</w:t>
      </w:r>
    </w:p>
    <w:p w14:paraId="5A3946C7" w14:textId="708BEF75" w:rsidR="00042956" w:rsidRDefault="00042956" w:rsidP="004D1B1C">
      <w:pPr>
        <w:spacing w:after="0" w:line="240" w:lineRule="auto"/>
        <w:rPr>
          <w:rFonts w:ascii="Arial" w:hAnsi="Arial" w:cs="Arial"/>
        </w:rPr>
      </w:pPr>
    </w:p>
    <w:p w14:paraId="436E4D8B" w14:textId="33402BCA" w:rsidR="009218ED" w:rsidRDefault="009218ED" w:rsidP="004D1B1C">
      <w:pPr>
        <w:spacing w:after="0" w:line="240" w:lineRule="auto"/>
        <w:rPr>
          <w:rFonts w:ascii="Arial" w:hAnsi="Arial" w:cs="Arial"/>
        </w:rPr>
      </w:pPr>
      <w:r>
        <w:rPr>
          <w:noProof/>
        </w:rPr>
        <w:lastRenderedPageBreak/>
        <w:drawing>
          <wp:inline distT="0" distB="0" distL="0" distR="0" wp14:anchorId="595CCB04" wp14:editId="1829149D">
            <wp:extent cx="4406900" cy="5368260"/>
            <wp:effectExtent l="0" t="0" r="0" b="4445"/>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0798" cy="5373009"/>
                    </a:xfrm>
                    <a:prstGeom prst="rect">
                      <a:avLst/>
                    </a:prstGeom>
                    <a:noFill/>
                    <a:ln>
                      <a:noFill/>
                    </a:ln>
                  </pic:spPr>
                </pic:pic>
              </a:graphicData>
            </a:graphic>
          </wp:inline>
        </w:drawing>
      </w:r>
    </w:p>
    <w:p w14:paraId="3FDCB12F" w14:textId="3DD8C3D4" w:rsidR="00BE58C8" w:rsidRDefault="00BE58C8" w:rsidP="004D1B1C">
      <w:pPr>
        <w:spacing w:after="0" w:line="240" w:lineRule="auto"/>
        <w:rPr>
          <w:rFonts w:ascii="Arial" w:hAnsi="Arial" w:cs="Arial"/>
        </w:rPr>
      </w:pPr>
      <w:r>
        <w:rPr>
          <w:noProof/>
        </w:rPr>
        <w:lastRenderedPageBreak/>
        <w:drawing>
          <wp:inline distT="0" distB="0" distL="0" distR="0" wp14:anchorId="520B4D73" wp14:editId="2437F804">
            <wp:extent cx="5612130" cy="2926715"/>
            <wp:effectExtent l="0" t="0" r="7620" b="6985"/>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926715"/>
                    </a:xfrm>
                    <a:prstGeom prst="rect">
                      <a:avLst/>
                    </a:prstGeom>
                    <a:noFill/>
                    <a:ln>
                      <a:noFill/>
                    </a:ln>
                  </pic:spPr>
                </pic:pic>
              </a:graphicData>
            </a:graphic>
          </wp:inline>
        </w:drawing>
      </w:r>
    </w:p>
    <w:p w14:paraId="5960A398" w14:textId="20ADCC07" w:rsidR="00A65365" w:rsidRDefault="00A65365" w:rsidP="004D1B1C">
      <w:pPr>
        <w:spacing w:after="0" w:line="240" w:lineRule="auto"/>
        <w:rPr>
          <w:rFonts w:ascii="Arial" w:hAnsi="Arial" w:cs="Arial"/>
        </w:rPr>
      </w:pPr>
      <w:r>
        <w:rPr>
          <w:noProof/>
        </w:rPr>
        <w:drawing>
          <wp:inline distT="0" distB="0" distL="0" distR="0" wp14:anchorId="789D2398" wp14:editId="7CF36670">
            <wp:extent cx="5612130" cy="4843145"/>
            <wp:effectExtent l="0" t="0" r="7620" b="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4843145"/>
                    </a:xfrm>
                    <a:prstGeom prst="rect">
                      <a:avLst/>
                    </a:prstGeom>
                    <a:noFill/>
                    <a:ln>
                      <a:noFill/>
                    </a:ln>
                  </pic:spPr>
                </pic:pic>
              </a:graphicData>
            </a:graphic>
          </wp:inline>
        </w:drawing>
      </w:r>
    </w:p>
    <w:p w14:paraId="4678ED67" w14:textId="123269CD" w:rsidR="00A65365" w:rsidRPr="00730BCA" w:rsidRDefault="00A65365" w:rsidP="004D1B1C">
      <w:pPr>
        <w:spacing w:after="0" w:line="240" w:lineRule="auto"/>
        <w:rPr>
          <w:rFonts w:ascii="Roboto" w:hAnsi="Roboto"/>
          <w:color w:val="EFF3F8"/>
          <w:sz w:val="21"/>
          <w:szCs w:val="21"/>
          <w:shd w:val="clear" w:color="auto" w:fill="24385B"/>
          <w:lang w:val="en-US"/>
        </w:rPr>
      </w:pPr>
      <w:r w:rsidRPr="00730BCA">
        <w:rPr>
          <w:lang w:val="en-US"/>
        </w:rPr>
        <w:br/>
      </w:r>
      <w:r w:rsidRPr="00730BCA">
        <w:rPr>
          <w:rFonts w:ascii="Roboto" w:hAnsi="Roboto"/>
          <w:color w:val="EFF3F8"/>
          <w:sz w:val="21"/>
          <w:szCs w:val="21"/>
          <w:shd w:val="clear" w:color="auto" w:fill="24385B"/>
          <w:lang w:val="en-US"/>
        </w:rPr>
        <w:t xml:space="preserve">las </w:t>
      </w:r>
      <w:proofErr w:type="spellStart"/>
      <w:r w:rsidRPr="00730BCA">
        <w:rPr>
          <w:rFonts w:ascii="Roboto" w:hAnsi="Roboto"/>
          <w:color w:val="EFF3F8"/>
          <w:sz w:val="21"/>
          <w:szCs w:val="21"/>
          <w:shd w:val="clear" w:color="auto" w:fill="24385B"/>
          <w:lang w:val="en-US"/>
        </w:rPr>
        <w:t>clases</w:t>
      </w:r>
      <w:proofErr w:type="spellEnd"/>
      <w:r w:rsidRPr="00730BCA">
        <w:rPr>
          <w:rFonts w:ascii="Roboto" w:hAnsi="Roboto"/>
          <w:color w:val="EFF3F8"/>
          <w:sz w:val="21"/>
          <w:szCs w:val="21"/>
          <w:shd w:val="clear" w:color="auto" w:fill="24385B"/>
          <w:lang w:val="en-US"/>
        </w:rPr>
        <w:t xml:space="preserve"> con getter and setter se </w:t>
      </w:r>
      <w:proofErr w:type="spellStart"/>
      <w:r w:rsidRPr="00730BCA">
        <w:rPr>
          <w:rFonts w:ascii="Roboto" w:hAnsi="Roboto"/>
          <w:color w:val="EFF3F8"/>
          <w:sz w:val="21"/>
          <w:szCs w:val="21"/>
          <w:shd w:val="clear" w:color="auto" w:fill="24385B"/>
          <w:lang w:val="en-US"/>
        </w:rPr>
        <w:t>conocen</w:t>
      </w:r>
      <w:proofErr w:type="spellEnd"/>
      <w:r w:rsidRPr="00730BCA">
        <w:rPr>
          <w:rFonts w:ascii="Roboto" w:hAnsi="Roboto"/>
          <w:color w:val="EFF3F8"/>
          <w:sz w:val="21"/>
          <w:szCs w:val="21"/>
          <w:shd w:val="clear" w:color="auto" w:fill="24385B"/>
          <w:lang w:val="en-US"/>
        </w:rPr>
        <w:t xml:space="preserve"> POJO (Plain Old Java Object)</w:t>
      </w:r>
    </w:p>
    <w:p w14:paraId="3311A7BA" w14:textId="475C64A2" w:rsidR="00BE58C8" w:rsidRPr="00730BCA" w:rsidRDefault="00BE58C8" w:rsidP="004D1B1C">
      <w:pPr>
        <w:spacing w:after="0" w:line="240" w:lineRule="auto"/>
        <w:rPr>
          <w:rFonts w:ascii="Roboto" w:hAnsi="Roboto"/>
          <w:color w:val="EFF3F8"/>
          <w:sz w:val="21"/>
          <w:szCs w:val="21"/>
          <w:shd w:val="clear" w:color="auto" w:fill="24385B"/>
          <w:lang w:val="en-US"/>
        </w:rPr>
      </w:pPr>
    </w:p>
    <w:p w14:paraId="2C7633EE" w14:textId="77777777" w:rsidR="00BE58C8" w:rsidRPr="00730BCA" w:rsidRDefault="00BE58C8" w:rsidP="00BE58C8">
      <w:pPr>
        <w:pStyle w:val="Ttulo1"/>
        <w:shd w:val="clear" w:color="auto" w:fill="121F3D"/>
        <w:spacing w:before="161" w:beforeAutospacing="0" w:after="161" w:afterAutospacing="0"/>
        <w:rPr>
          <w:rFonts w:ascii="Roboto" w:hAnsi="Roboto"/>
          <w:color w:val="EFF3F8"/>
          <w:lang w:val="en-US"/>
        </w:rPr>
      </w:pPr>
      <w:r w:rsidRPr="00730BCA">
        <w:rPr>
          <w:rFonts w:ascii="Roboto" w:hAnsi="Roboto"/>
          <w:color w:val="EFF3F8"/>
          <w:lang w:val="en-US"/>
        </w:rPr>
        <w:t>Collections</w:t>
      </w:r>
    </w:p>
    <w:p w14:paraId="3FD96B18"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Otras interfaces que son muy importantes en Java son los llamados </w:t>
      </w:r>
      <w:proofErr w:type="spellStart"/>
      <w:r>
        <w:rPr>
          <w:rStyle w:val="Textoennegrita"/>
          <w:rFonts w:ascii="Roboto" w:hAnsi="Roboto"/>
          <w:color w:val="EFF3F8"/>
          <w:sz w:val="27"/>
          <w:szCs w:val="27"/>
        </w:rPr>
        <w:t>Collections</w:t>
      </w:r>
      <w:proofErr w:type="spellEnd"/>
    </w:p>
    <w:p w14:paraId="12EE5C80"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Collections</w:t>
      </w:r>
      <w:proofErr w:type="spellEnd"/>
      <w:r>
        <w:rPr>
          <w:rFonts w:ascii="Roboto" w:hAnsi="Roboto"/>
          <w:color w:val="EFF3F8"/>
          <w:sz w:val="27"/>
          <w:szCs w:val="27"/>
        </w:rPr>
        <w:t xml:space="preserve"> nos van a servir para trabajar con colecciones de datos, </w:t>
      </w:r>
      <w:proofErr w:type="gramStart"/>
      <w:r>
        <w:rPr>
          <w:rFonts w:ascii="Roboto" w:hAnsi="Roboto"/>
          <w:color w:val="EFF3F8"/>
          <w:sz w:val="27"/>
          <w:szCs w:val="27"/>
        </w:rPr>
        <w:t>específicamente y </w:t>
      </w:r>
      <w:r>
        <w:rPr>
          <w:rStyle w:val="Textoennegrita"/>
          <w:rFonts w:ascii="Roboto" w:hAnsi="Roboto"/>
          <w:color w:val="EFF3F8"/>
          <w:sz w:val="27"/>
          <w:szCs w:val="27"/>
        </w:rPr>
        <w:t>solamente</w:t>
      </w:r>
      <w:proofErr w:type="gramEnd"/>
      <w:r>
        <w:rPr>
          <w:rStyle w:val="Textoennegrita"/>
          <w:rFonts w:ascii="Roboto" w:hAnsi="Roboto"/>
          <w:color w:val="EFF3F8"/>
          <w:sz w:val="27"/>
          <w:szCs w:val="27"/>
        </w:rPr>
        <w:t xml:space="preserve"> con objetos</w:t>
      </w:r>
      <w:r>
        <w:rPr>
          <w:rFonts w:ascii="Roboto" w:hAnsi="Roboto"/>
          <w:color w:val="EFF3F8"/>
          <w:sz w:val="27"/>
          <w:szCs w:val="27"/>
        </w:rPr>
        <w:t xml:space="preserve">, para esto recuerda que tenemos disponibles nuestras clases </w:t>
      </w:r>
      <w:proofErr w:type="spellStart"/>
      <w:r>
        <w:rPr>
          <w:rFonts w:ascii="Roboto" w:hAnsi="Roboto"/>
          <w:color w:val="EFF3F8"/>
          <w:sz w:val="27"/>
          <w:szCs w:val="27"/>
        </w:rPr>
        <w:t>Wrapper</w:t>
      </w:r>
      <w:proofErr w:type="spellEnd"/>
      <w:r>
        <w:rPr>
          <w:rFonts w:ascii="Roboto" w:hAnsi="Roboto"/>
          <w:color w:val="EFF3F8"/>
          <w:sz w:val="27"/>
          <w:szCs w:val="27"/>
        </w:rPr>
        <w:t xml:space="preserve"> que nos ayudan a convertir datos primitivos a objetos.</w:t>
      </w:r>
    </w:p>
    <w:p w14:paraId="5D5F59BD"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collections</w:t>
      </w:r>
      <w:proofErr w:type="spellEnd"/>
      <w:r>
        <w:rPr>
          <w:rFonts w:ascii="Roboto" w:hAnsi="Roboto"/>
          <w:color w:val="EFF3F8"/>
          <w:sz w:val="27"/>
          <w:szCs w:val="27"/>
        </w:rPr>
        <w:t xml:space="preserve"> se diferencian de los </w:t>
      </w:r>
      <w:proofErr w:type="spellStart"/>
      <w:r>
        <w:rPr>
          <w:rFonts w:ascii="Roboto" w:hAnsi="Roboto"/>
          <w:color w:val="EFF3F8"/>
          <w:sz w:val="27"/>
          <w:szCs w:val="27"/>
        </w:rPr>
        <w:t>arrays</w:t>
      </w:r>
      <w:proofErr w:type="spellEnd"/>
      <w:r>
        <w:rPr>
          <w:rFonts w:ascii="Roboto" w:hAnsi="Roboto"/>
          <w:color w:val="EFF3F8"/>
          <w:sz w:val="27"/>
          <w:szCs w:val="27"/>
        </w:rPr>
        <w:t xml:space="preserve"> en que su tamaño no es fijo y por el contrario es dinámico.</w:t>
      </w:r>
    </w:p>
    <w:p w14:paraId="2E028D30"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 xml:space="preserve">A </w:t>
      </w:r>
      <w:proofErr w:type="gramStart"/>
      <w:r>
        <w:rPr>
          <w:rFonts w:ascii="Roboto" w:hAnsi="Roboto"/>
          <w:color w:val="EFF3F8"/>
          <w:sz w:val="27"/>
          <w:szCs w:val="27"/>
        </w:rPr>
        <w:t>continuación</w:t>
      </w:r>
      <w:proofErr w:type="gramEnd"/>
      <w:r>
        <w:rPr>
          <w:rFonts w:ascii="Roboto" w:hAnsi="Roboto"/>
          <w:color w:val="EFF3F8"/>
          <w:sz w:val="27"/>
          <w:szCs w:val="27"/>
        </w:rPr>
        <w:t xml:space="preserve"> te muestro un diagrama de su composición:</w:t>
      </w:r>
    </w:p>
    <w:p w14:paraId="32EF4900" w14:textId="2E9E04D3" w:rsidR="00BE58C8" w:rsidRDefault="00BE58C8" w:rsidP="00BE58C8">
      <w:pPr>
        <w:rPr>
          <w:rFonts w:ascii="Times New Roman" w:hAnsi="Times New Roman"/>
          <w:sz w:val="24"/>
          <w:szCs w:val="24"/>
        </w:rPr>
      </w:pPr>
      <w:r>
        <w:rPr>
          <w:noProof/>
        </w:rPr>
        <w:drawing>
          <wp:inline distT="0" distB="0" distL="0" distR="0" wp14:anchorId="73C17658" wp14:editId="796B90C6">
            <wp:extent cx="5612130" cy="3169285"/>
            <wp:effectExtent l="0" t="0" r="762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69285"/>
                    </a:xfrm>
                    <a:prstGeom prst="rect">
                      <a:avLst/>
                    </a:prstGeom>
                    <a:noFill/>
                    <a:ln>
                      <a:noFill/>
                    </a:ln>
                  </pic:spPr>
                </pic:pic>
              </a:graphicData>
            </a:graphic>
          </wp:inline>
        </w:drawing>
      </w:r>
    </w:p>
    <w:p w14:paraId="20D04152"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Como podemos observar el elemento más alto es la interfaz </w:t>
      </w:r>
      <w:proofErr w:type="spellStart"/>
      <w:r>
        <w:rPr>
          <w:rStyle w:val="Textoennegrita"/>
          <w:rFonts w:ascii="Roboto" w:hAnsi="Roboto"/>
          <w:color w:val="EFF3F8"/>
          <w:sz w:val="27"/>
          <w:szCs w:val="27"/>
        </w:rPr>
        <w:t>Collection</w:t>
      </w:r>
      <w:proofErr w:type="spellEnd"/>
      <w:r>
        <w:rPr>
          <w:rFonts w:ascii="Roboto" w:hAnsi="Roboto"/>
          <w:color w:val="EFF3F8"/>
          <w:sz w:val="27"/>
          <w:szCs w:val="27"/>
        </w:rPr>
        <w:t xml:space="preserve">, para lo cual, partiendo de su naturalidad de </w:t>
      </w:r>
      <w:proofErr w:type="gramStart"/>
      <w:r>
        <w:rPr>
          <w:rFonts w:ascii="Roboto" w:hAnsi="Roboto"/>
          <w:color w:val="EFF3F8"/>
          <w:sz w:val="27"/>
          <w:szCs w:val="27"/>
        </w:rPr>
        <w:t>interface</w:t>
      </w:r>
      <w:proofErr w:type="gramEnd"/>
      <w:r>
        <w:rPr>
          <w:rFonts w:ascii="Roboto" w:hAnsi="Roboto"/>
          <w:color w:val="EFF3F8"/>
          <w:sz w:val="27"/>
          <w:szCs w:val="27"/>
        </w:rPr>
        <w:t>, entendemos que tiene una serie de métodos “básicos” dónde su comportamiento será definido a medida que se vaya implementando en más elementos. De ella se desprenden principalmente las interfaces </w:t>
      </w:r>
      <w:r>
        <w:rPr>
          <w:rStyle w:val="Textoennegrita"/>
          <w:rFonts w:ascii="Roboto" w:hAnsi="Roboto"/>
          <w:color w:val="EFF3F8"/>
          <w:sz w:val="27"/>
          <w:szCs w:val="27"/>
        </w:rPr>
        <w:t>Set</w:t>
      </w:r>
      <w:r>
        <w:rPr>
          <w:rFonts w:ascii="Roboto" w:hAnsi="Roboto"/>
          <w:color w:val="EFF3F8"/>
          <w:sz w:val="27"/>
          <w:szCs w:val="27"/>
        </w:rPr>
        <w:t> y </w:t>
      </w:r>
      <w:proofErr w:type="spellStart"/>
      <w:r>
        <w:rPr>
          <w:rStyle w:val="Textoennegrita"/>
          <w:rFonts w:ascii="Roboto" w:hAnsi="Roboto"/>
          <w:color w:val="EFF3F8"/>
          <w:sz w:val="27"/>
          <w:szCs w:val="27"/>
        </w:rPr>
        <w:t>List</w:t>
      </w:r>
      <w:proofErr w:type="spellEnd"/>
      <w:r>
        <w:rPr>
          <w:rStyle w:val="Textoennegrita"/>
          <w:rFonts w:ascii="Roboto" w:hAnsi="Roboto"/>
          <w:color w:val="EFF3F8"/>
          <w:sz w:val="27"/>
          <w:szCs w:val="27"/>
        </w:rPr>
        <w:t>.</w:t>
      </w:r>
    </w:p>
    <w:p w14:paraId="7066A2BB"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La </w:t>
      </w:r>
      <w:proofErr w:type="gramStart"/>
      <w:r>
        <w:rPr>
          <w:rFonts w:ascii="Roboto" w:hAnsi="Roboto"/>
          <w:color w:val="EFF3F8"/>
          <w:sz w:val="27"/>
          <w:szCs w:val="27"/>
        </w:rPr>
        <w:t>interface</w:t>
      </w:r>
      <w:proofErr w:type="gramEnd"/>
      <w:r>
        <w:rPr>
          <w:rFonts w:ascii="Roboto" w:hAnsi="Roboto"/>
          <w:color w:val="EFF3F8"/>
          <w:sz w:val="27"/>
          <w:szCs w:val="27"/>
        </w:rPr>
        <w:t> </w:t>
      </w:r>
      <w:r>
        <w:rPr>
          <w:rStyle w:val="Textoennegrita"/>
          <w:rFonts w:ascii="Roboto" w:hAnsi="Roboto"/>
          <w:color w:val="EFF3F8"/>
          <w:sz w:val="27"/>
          <w:szCs w:val="27"/>
        </w:rPr>
        <w:t>Set</w:t>
      </w:r>
      <w:r>
        <w:rPr>
          <w:rFonts w:ascii="Roboto" w:hAnsi="Roboto"/>
          <w:color w:val="EFF3F8"/>
          <w:sz w:val="27"/>
          <w:szCs w:val="27"/>
        </w:rPr>
        <w:t> tendrá las siguientes características:</w:t>
      </w:r>
    </w:p>
    <w:p w14:paraId="2C7DC5C3"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Almacena objetos únicos, no repetidos.</w:t>
      </w:r>
      <w:r>
        <w:rPr>
          <w:rFonts w:ascii="Roboto" w:hAnsi="Roboto"/>
          <w:color w:val="EFF3F8"/>
          <w:sz w:val="27"/>
          <w:szCs w:val="27"/>
        </w:rPr>
        <w:br/>
        <w:t>La mayoría de las veces los objetos se almacenarán en desorden.</w:t>
      </w:r>
      <w:r>
        <w:rPr>
          <w:rFonts w:ascii="Roboto" w:hAnsi="Roboto"/>
          <w:color w:val="EFF3F8"/>
          <w:sz w:val="27"/>
          <w:szCs w:val="27"/>
        </w:rPr>
        <w:br/>
        <w:t>No tenemos índice.</w:t>
      </w:r>
    </w:p>
    <w:p w14:paraId="70189DFB"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La interface </w:t>
      </w:r>
      <w:proofErr w:type="spellStart"/>
      <w:r>
        <w:rPr>
          <w:rStyle w:val="Textoennegrita"/>
          <w:rFonts w:ascii="Roboto" w:hAnsi="Roboto"/>
          <w:color w:val="EFF3F8"/>
          <w:sz w:val="27"/>
          <w:szCs w:val="27"/>
        </w:rPr>
        <w:t>List</w:t>
      </w:r>
      <w:proofErr w:type="spellEnd"/>
      <w:r>
        <w:rPr>
          <w:rFonts w:ascii="Roboto" w:hAnsi="Roboto"/>
          <w:color w:val="EFF3F8"/>
          <w:sz w:val="27"/>
          <w:szCs w:val="27"/>
        </w:rPr>
        <w:t xml:space="preserve"> tiene </w:t>
      </w:r>
      <w:proofErr w:type="gramStart"/>
      <w:r>
        <w:rPr>
          <w:rFonts w:ascii="Roboto" w:hAnsi="Roboto"/>
          <w:color w:val="EFF3F8"/>
          <w:sz w:val="27"/>
          <w:szCs w:val="27"/>
        </w:rPr>
        <w:t>éstas</w:t>
      </w:r>
      <w:proofErr w:type="gramEnd"/>
      <w:r>
        <w:rPr>
          <w:rFonts w:ascii="Roboto" w:hAnsi="Roboto"/>
          <w:color w:val="EFF3F8"/>
          <w:sz w:val="27"/>
          <w:szCs w:val="27"/>
        </w:rPr>
        <w:t xml:space="preserve"> características:</w:t>
      </w:r>
    </w:p>
    <w:p w14:paraId="7B71A5B5"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Puede almacenar objetos repetidos.</w:t>
      </w:r>
      <w:r>
        <w:rPr>
          <w:rFonts w:ascii="Roboto" w:hAnsi="Roboto"/>
          <w:color w:val="EFF3F8"/>
          <w:sz w:val="27"/>
          <w:szCs w:val="27"/>
        </w:rPr>
        <w:br/>
        <w:t>Los objetos se almacenan en orden secuencial.</w:t>
      </w:r>
      <w:r>
        <w:rPr>
          <w:rFonts w:ascii="Roboto" w:hAnsi="Roboto"/>
          <w:color w:val="EFF3F8"/>
          <w:sz w:val="27"/>
          <w:szCs w:val="27"/>
        </w:rPr>
        <w:br/>
        <w:t>Tenemos acceso al índice.</w:t>
      </w:r>
    </w:p>
    <w:p w14:paraId="51EF16F3" w14:textId="77777777" w:rsidR="00BE58C8" w:rsidRDefault="00BE58C8" w:rsidP="00BE58C8">
      <w:pPr>
        <w:pStyle w:val="Ttulo2"/>
        <w:pBdr>
          <w:bottom w:val="single" w:sz="6" w:space="9" w:color="40587C"/>
        </w:pBdr>
        <w:shd w:val="clear" w:color="auto" w:fill="121F3D"/>
        <w:spacing w:before="0"/>
        <w:rPr>
          <w:rFonts w:ascii="Roboto" w:hAnsi="Roboto"/>
          <w:color w:val="EFF3F8"/>
          <w:sz w:val="36"/>
          <w:szCs w:val="36"/>
        </w:rPr>
      </w:pPr>
      <w:r>
        <w:rPr>
          <w:rFonts w:ascii="Roboto" w:hAnsi="Roboto"/>
          <w:color w:val="EFF3F8"/>
        </w:rPr>
        <w:t>Si seguimos analizando las familias tenemos que de </w:t>
      </w:r>
      <w:r>
        <w:rPr>
          <w:rStyle w:val="Textoennegrita"/>
          <w:rFonts w:ascii="Roboto" w:hAnsi="Roboto"/>
          <w:b w:val="0"/>
          <w:bCs w:val="0"/>
          <w:color w:val="EFF3F8"/>
        </w:rPr>
        <w:t>Set</w:t>
      </w:r>
      <w:r>
        <w:rPr>
          <w:rFonts w:ascii="Roboto" w:hAnsi="Roboto"/>
          <w:color w:val="EFF3F8"/>
        </w:rPr>
        <w:t> se desprenden:</w:t>
      </w:r>
    </w:p>
    <w:p w14:paraId="5C504E67"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Clase </w:t>
      </w:r>
      <w:proofErr w:type="spellStart"/>
      <w:r>
        <w:rPr>
          <w:rFonts w:ascii="Roboto" w:hAnsi="Roboto"/>
          <w:color w:val="EFF3F8"/>
          <w:sz w:val="27"/>
          <w:szCs w:val="27"/>
        </w:rPr>
        <w:t>HashSet</w:t>
      </w:r>
      <w:proofErr w:type="spellEnd"/>
      <w:r>
        <w:rPr>
          <w:rFonts w:ascii="Roboto" w:hAnsi="Roboto"/>
          <w:color w:val="EFF3F8"/>
          <w:sz w:val="27"/>
          <w:szCs w:val="27"/>
        </w:rPr>
        <w:br/>
        <w:t xml:space="preserve">Interfaz </w:t>
      </w:r>
      <w:proofErr w:type="spellStart"/>
      <w:r>
        <w:rPr>
          <w:rFonts w:ascii="Roboto" w:hAnsi="Roboto"/>
          <w:color w:val="EFF3F8"/>
          <w:sz w:val="27"/>
          <w:szCs w:val="27"/>
        </w:rPr>
        <w:t>SortedSet</w:t>
      </w:r>
      <w:proofErr w:type="spellEnd"/>
      <w:r>
        <w:rPr>
          <w:rFonts w:ascii="Roboto" w:hAnsi="Roboto"/>
          <w:color w:val="EFF3F8"/>
          <w:sz w:val="27"/>
          <w:szCs w:val="27"/>
        </w:rPr>
        <w:t xml:space="preserve"> y de ella la clase </w:t>
      </w:r>
      <w:proofErr w:type="spellStart"/>
      <w:r>
        <w:rPr>
          <w:rFonts w:ascii="Roboto" w:hAnsi="Roboto"/>
          <w:color w:val="EFF3F8"/>
          <w:sz w:val="27"/>
          <w:szCs w:val="27"/>
        </w:rPr>
        <w:t>TreeSet</w:t>
      </w:r>
      <w:proofErr w:type="spellEnd"/>
      <w:r>
        <w:rPr>
          <w:rFonts w:ascii="Roboto" w:hAnsi="Roboto"/>
          <w:color w:val="EFF3F8"/>
          <w:sz w:val="27"/>
          <w:szCs w:val="27"/>
        </w:rPr>
        <w:t>.</w:t>
      </w:r>
    </w:p>
    <w:p w14:paraId="0FDCB55D" w14:textId="77777777" w:rsidR="00BE58C8" w:rsidRDefault="00BE58C8" w:rsidP="00BE58C8">
      <w:pPr>
        <w:pStyle w:val="NormalWeb"/>
        <w:shd w:val="clear" w:color="auto" w:fill="121F3D"/>
        <w:spacing w:before="0" w:after="0"/>
        <w:rPr>
          <w:rFonts w:ascii="Roboto" w:hAnsi="Roboto"/>
          <w:color w:val="EFF3F8"/>
          <w:sz w:val="27"/>
          <w:szCs w:val="27"/>
        </w:rPr>
      </w:pPr>
      <w:proofErr w:type="spellStart"/>
      <w:r>
        <w:rPr>
          <w:rStyle w:val="Textoennegrita"/>
          <w:rFonts w:ascii="Roboto" w:hAnsi="Roboto"/>
          <w:color w:val="EFF3F8"/>
          <w:sz w:val="27"/>
          <w:szCs w:val="27"/>
        </w:rPr>
        <w:t>HashSet</w:t>
      </w:r>
      <w:proofErr w:type="spellEnd"/>
      <w:r>
        <w:rPr>
          <w:rFonts w:ascii="Roboto" w:hAnsi="Roboto"/>
          <w:color w:val="EFF3F8"/>
          <w:sz w:val="27"/>
          <w:szCs w:val="27"/>
        </w:rPr>
        <w:t> los elementos se guardan en </w:t>
      </w:r>
      <w:r>
        <w:rPr>
          <w:rStyle w:val="Textoennegrita"/>
          <w:rFonts w:ascii="Roboto" w:hAnsi="Roboto"/>
          <w:color w:val="EFF3F8"/>
          <w:sz w:val="27"/>
          <w:szCs w:val="27"/>
        </w:rPr>
        <w:t>desorden</w:t>
      </w:r>
      <w:r>
        <w:rPr>
          <w:rFonts w:ascii="Roboto" w:hAnsi="Roboto"/>
          <w:color w:val="EFF3F8"/>
          <w:sz w:val="27"/>
          <w:szCs w:val="27"/>
        </w:rPr>
        <w:t xml:space="preserve"> y gracias al mecanismo llamado </w:t>
      </w:r>
      <w:proofErr w:type="spellStart"/>
      <w:r>
        <w:rPr>
          <w:rFonts w:ascii="Roboto" w:hAnsi="Roboto"/>
          <w:color w:val="EFF3F8"/>
          <w:sz w:val="27"/>
          <w:szCs w:val="27"/>
        </w:rPr>
        <w:t>hashing</w:t>
      </w:r>
      <w:proofErr w:type="spellEnd"/>
      <w:r>
        <w:rPr>
          <w:rFonts w:ascii="Roboto" w:hAnsi="Roboto"/>
          <w:color w:val="EFF3F8"/>
          <w:sz w:val="27"/>
          <w:szCs w:val="27"/>
        </w:rPr>
        <w:t xml:space="preserve"> (obtiene un identificador del objeto) </w:t>
      </w:r>
      <w:r>
        <w:rPr>
          <w:rStyle w:val="Textoennegrita"/>
          <w:rFonts w:ascii="Roboto" w:hAnsi="Roboto"/>
          <w:color w:val="EFF3F8"/>
          <w:sz w:val="27"/>
          <w:szCs w:val="27"/>
        </w:rPr>
        <w:t>permite almacenar objetos únicos.</w:t>
      </w:r>
    </w:p>
    <w:p w14:paraId="21267280" w14:textId="77777777" w:rsidR="00BE58C8" w:rsidRDefault="00BE58C8" w:rsidP="00BE58C8">
      <w:pPr>
        <w:pStyle w:val="NormalWeb"/>
        <w:shd w:val="clear" w:color="auto" w:fill="121F3D"/>
        <w:spacing w:before="0" w:after="0"/>
        <w:rPr>
          <w:rFonts w:ascii="Roboto" w:hAnsi="Roboto"/>
          <w:color w:val="EFF3F8"/>
          <w:sz w:val="27"/>
          <w:szCs w:val="27"/>
        </w:rPr>
      </w:pPr>
      <w:proofErr w:type="spellStart"/>
      <w:r>
        <w:rPr>
          <w:rStyle w:val="Textoennegrita"/>
          <w:rFonts w:ascii="Roboto" w:hAnsi="Roboto"/>
          <w:color w:val="EFF3F8"/>
          <w:sz w:val="27"/>
          <w:szCs w:val="27"/>
        </w:rPr>
        <w:t>TreeSet</w:t>
      </w:r>
      <w:proofErr w:type="spellEnd"/>
      <w:r>
        <w:rPr>
          <w:rFonts w:ascii="Roboto" w:hAnsi="Roboto"/>
          <w:color w:val="EFF3F8"/>
          <w:sz w:val="27"/>
          <w:szCs w:val="27"/>
        </w:rPr>
        <w:t> almacena </w:t>
      </w:r>
      <w:r>
        <w:rPr>
          <w:rStyle w:val="Textoennegrita"/>
          <w:rFonts w:ascii="Roboto" w:hAnsi="Roboto"/>
          <w:color w:val="EFF3F8"/>
          <w:sz w:val="27"/>
          <w:szCs w:val="27"/>
        </w:rPr>
        <w:t>objetos únicos</w:t>
      </w:r>
      <w:r>
        <w:rPr>
          <w:rFonts w:ascii="Roboto" w:hAnsi="Roboto"/>
          <w:color w:val="EFF3F8"/>
          <w:sz w:val="27"/>
          <w:szCs w:val="27"/>
        </w:rPr>
        <w:t>, y gracias a su estructura de árbol el *</w:t>
      </w:r>
      <w:r>
        <w:rPr>
          <w:rStyle w:val="nfasis"/>
          <w:rFonts w:ascii="Roboto" w:hAnsi="Roboto"/>
          <w:color w:val="EFF3F8"/>
          <w:sz w:val="27"/>
          <w:szCs w:val="27"/>
        </w:rPr>
        <w:t>acceso</w:t>
      </w:r>
      <w:r>
        <w:rPr>
          <w:rFonts w:ascii="Roboto" w:hAnsi="Roboto"/>
          <w:color w:val="EFF3F8"/>
          <w:sz w:val="27"/>
          <w:szCs w:val="27"/>
        </w:rPr>
        <w:t> es sumamente </w:t>
      </w:r>
      <w:r>
        <w:rPr>
          <w:rStyle w:val="Textoennegrita"/>
          <w:rFonts w:ascii="Roboto" w:hAnsi="Roboto"/>
          <w:color w:val="EFF3F8"/>
          <w:sz w:val="27"/>
          <w:szCs w:val="27"/>
        </w:rPr>
        <w:t>rápido.</w:t>
      </w:r>
    </w:p>
    <w:p w14:paraId="5B035770" w14:textId="77777777" w:rsidR="00BE58C8" w:rsidRDefault="00BE58C8" w:rsidP="00BE58C8">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Ahora si analizamos la familia </w:t>
      </w:r>
      <w:proofErr w:type="spellStart"/>
      <w:r>
        <w:rPr>
          <w:rFonts w:ascii="Roboto" w:hAnsi="Roboto"/>
          <w:color w:val="EFF3F8"/>
        </w:rPr>
        <w:t>List</w:t>
      </w:r>
      <w:proofErr w:type="spellEnd"/>
      <w:r>
        <w:rPr>
          <w:rFonts w:ascii="Roboto" w:hAnsi="Roboto"/>
          <w:color w:val="EFF3F8"/>
        </w:rPr>
        <w:t>, de ella se desprenden:</w:t>
      </w:r>
    </w:p>
    <w:p w14:paraId="2A3E53B5"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Clase </w:t>
      </w:r>
      <w:proofErr w:type="spellStart"/>
      <w:r>
        <w:rPr>
          <w:rStyle w:val="Textoennegrita"/>
          <w:rFonts w:ascii="Roboto" w:hAnsi="Roboto"/>
          <w:color w:val="EFF3F8"/>
          <w:sz w:val="27"/>
          <w:szCs w:val="27"/>
        </w:rPr>
        <w:t>ArrayList</w:t>
      </w:r>
      <w:proofErr w:type="spellEnd"/>
      <w:r>
        <w:rPr>
          <w:rFonts w:ascii="Roboto" w:hAnsi="Roboto"/>
          <w:color w:val="EFF3F8"/>
          <w:sz w:val="27"/>
          <w:szCs w:val="27"/>
        </w:rPr>
        <w:t> puede tener duplicados, no está sincronizada por lo tanto es más rápida</w:t>
      </w:r>
      <w:r>
        <w:rPr>
          <w:rFonts w:ascii="Roboto" w:hAnsi="Roboto"/>
          <w:color w:val="EFF3F8"/>
          <w:sz w:val="27"/>
          <w:szCs w:val="27"/>
        </w:rPr>
        <w:br/>
        <w:t>Clase </w:t>
      </w:r>
      <w:r>
        <w:rPr>
          <w:rStyle w:val="Textoennegrita"/>
          <w:rFonts w:ascii="Roboto" w:hAnsi="Roboto"/>
          <w:color w:val="EFF3F8"/>
          <w:sz w:val="27"/>
          <w:szCs w:val="27"/>
        </w:rPr>
        <w:t>Vector</w:t>
      </w:r>
      <w:r>
        <w:rPr>
          <w:rFonts w:ascii="Roboto" w:hAnsi="Roboto"/>
          <w:color w:val="EFF3F8"/>
          <w:sz w:val="27"/>
          <w:szCs w:val="27"/>
        </w:rPr>
        <w:t xml:space="preserve"> es sincronizada, los datos están más </w:t>
      </w:r>
      <w:proofErr w:type="gramStart"/>
      <w:r>
        <w:rPr>
          <w:rFonts w:ascii="Roboto" w:hAnsi="Roboto"/>
          <w:color w:val="EFF3F8"/>
          <w:sz w:val="27"/>
          <w:szCs w:val="27"/>
        </w:rPr>
        <w:t>seguros</w:t>
      </w:r>
      <w:proofErr w:type="gramEnd"/>
      <w:r>
        <w:rPr>
          <w:rFonts w:ascii="Roboto" w:hAnsi="Roboto"/>
          <w:color w:val="EFF3F8"/>
          <w:sz w:val="27"/>
          <w:szCs w:val="27"/>
        </w:rPr>
        <w:t xml:space="preserve"> pero es más lento.</w:t>
      </w:r>
      <w:r>
        <w:rPr>
          <w:rFonts w:ascii="Roboto" w:hAnsi="Roboto"/>
          <w:color w:val="EFF3F8"/>
          <w:sz w:val="27"/>
          <w:szCs w:val="27"/>
        </w:rPr>
        <w:br/>
        <w:t>Clase </w:t>
      </w:r>
      <w:proofErr w:type="spellStart"/>
      <w:r>
        <w:rPr>
          <w:rStyle w:val="Textoennegrita"/>
          <w:rFonts w:ascii="Roboto" w:hAnsi="Roboto"/>
          <w:color w:val="EFF3F8"/>
          <w:sz w:val="27"/>
          <w:szCs w:val="27"/>
        </w:rPr>
        <w:t>LinkedList</w:t>
      </w:r>
      <w:proofErr w:type="spellEnd"/>
      <w:r>
        <w:rPr>
          <w:rFonts w:ascii="Roboto" w:hAnsi="Roboto"/>
          <w:color w:val="EFF3F8"/>
          <w:sz w:val="27"/>
          <w:szCs w:val="27"/>
        </w:rPr>
        <w:t>, puede contener elementos duplicados, no está sincronizada (es más rápida) al ser una estructura de datos doblemente ligada podemos añadir datos por encima de la pila o por debajo.</w:t>
      </w:r>
    </w:p>
    <w:p w14:paraId="341E0F6F" w14:textId="56B06D0F" w:rsidR="00BE58C8" w:rsidRDefault="00BE58C8" w:rsidP="00BE58C8">
      <w:pPr>
        <w:rPr>
          <w:rFonts w:ascii="Times New Roman" w:hAnsi="Times New Roman"/>
          <w:sz w:val="24"/>
          <w:szCs w:val="24"/>
        </w:rPr>
      </w:pPr>
      <w:r>
        <w:rPr>
          <w:noProof/>
        </w:rPr>
        <w:drawing>
          <wp:inline distT="0" distB="0" distL="0" distR="0" wp14:anchorId="5FE5FC7D" wp14:editId="6693FF27">
            <wp:extent cx="5612130" cy="1063625"/>
            <wp:effectExtent l="0" t="0" r="7620" b="3175"/>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063625"/>
                    </a:xfrm>
                    <a:prstGeom prst="rect">
                      <a:avLst/>
                    </a:prstGeom>
                    <a:noFill/>
                    <a:ln>
                      <a:noFill/>
                    </a:ln>
                  </pic:spPr>
                </pic:pic>
              </a:graphicData>
            </a:graphic>
          </wp:inline>
        </w:drawing>
      </w:r>
    </w:p>
    <w:p w14:paraId="0042F683"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lastRenderedPageBreak/>
        <w:t xml:space="preserve">Sigamos con </w:t>
      </w:r>
      <w:proofErr w:type="spellStart"/>
      <w:r>
        <w:rPr>
          <w:rFonts w:ascii="Roboto" w:hAnsi="Roboto"/>
          <w:color w:val="EFF3F8"/>
        </w:rPr>
        <w:t>Map</w:t>
      </w:r>
      <w:proofErr w:type="spellEnd"/>
    </w:p>
    <w:p w14:paraId="23F7A342"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Lo primero que debes saber es que tiene tres implementaciones:</w:t>
      </w:r>
    </w:p>
    <w:p w14:paraId="6E3EE022" w14:textId="77777777" w:rsidR="00BE58C8" w:rsidRDefault="00BE58C8" w:rsidP="00BE58C8">
      <w:pPr>
        <w:pStyle w:val="NormalWeb"/>
        <w:shd w:val="clear" w:color="auto" w:fill="121F3D"/>
        <w:spacing w:before="0" w:after="0"/>
        <w:rPr>
          <w:rFonts w:ascii="Roboto" w:hAnsi="Roboto"/>
          <w:color w:val="EFF3F8"/>
          <w:sz w:val="27"/>
          <w:szCs w:val="27"/>
        </w:rPr>
      </w:pPr>
      <w:proofErr w:type="spellStart"/>
      <w:r>
        <w:rPr>
          <w:rFonts w:ascii="Roboto" w:hAnsi="Roboto"/>
          <w:color w:val="EFF3F8"/>
          <w:sz w:val="27"/>
          <w:szCs w:val="27"/>
        </w:rPr>
        <w:t>HashTable</w:t>
      </w:r>
      <w:proofErr w:type="spellEnd"/>
      <w:r>
        <w:rPr>
          <w:rFonts w:ascii="Roboto" w:hAnsi="Roboto"/>
          <w:color w:val="EFF3F8"/>
          <w:sz w:val="27"/>
          <w:szCs w:val="27"/>
        </w:rPr>
        <w:br/>
      </w:r>
      <w:proofErr w:type="spellStart"/>
      <w:r>
        <w:rPr>
          <w:rFonts w:ascii="Roboto" w:hAnsi="Roboto"/>
          <w:color w:val="EFF3F8"/>
          <w:sz w:val="27"/>
          <w:szCs w:val="27"/>
        </w:rPr>
        <w:t>LinkedHashMap</w:t>
      </w:r>
      <w:proofErr w:type="spellEnd"/>
      <w:r>
        <w:rPr>
          <w:rFonts w:ascii="Roboto" w:hAnsi="Roboto"/>
          <w:color w:val="EFF3F8"/>
          <w:sz w:val="27"/>
          <w:szCs w:val="27"/>
        </w:rPr>
        <w:br/>
      </w:r>
      <w:proofErr w:type="spellStart"/>
      <w:r>
        <w:rPr>
          <w:rFonts w:ascii="Roboto" w:hAnsi="Roboto"/>
          <w:color w:val="EFF3F8"/>
          <w:sz w:val="27"/>
          <w:szCs w:val="27"/>
        </w:rPr>
        <w:t>HashMap</w:t>
      </w:r>
      <w:proofErr w:type="spellEnd"/>
      <w:r>
        <w:rPr>
          <w:rFonts w:ascii="Roboto" w:hAnsi="Roboto"/>
          <w:color w:val="EFF3F8"/>
          <w:sz w:val="27"/>
          <w:szCs w:val="27"/>
        </w:rPr>
        <w:br/>
      </w:r>
      <w:proofErr w:type="spellStart"/>
      <w:r>
        <w:rPr>
          <w:rFonts w:ascii="Roboto" w:hAnsi="Roboto"/>
          <w:color w:val="EFF3F8"/>
          <w:sz w:val="27"/>
          <w:szCs w:val="27"/>
        </w:rPr>
        <w:t>SortedMap</w:t>
      </w:r>
      <w:proofErr w:type="spellEnd"/>
      <w:r>
        <w:rPr>
          <w:rFonts w:ascii="Roboto" w:hAnsi="Roboto"/>
          <w:color w:val="EFF3F8"/>
          <w:sz w:val="27"/>
          <w:szCs w:val="27"/>
        </w:rPr>
        <w:t xml:space="preserve"> </w:t>
      </w:r>
      <w:r>
        <w:rPr>
          <w:rFonts w:ascii="Segoe UI Emoji" w:hAnsi="Segoe UI Emoji" w:cs="Segoe UI Emoji"/>
          <w:color w:val="EFF3F8"/>
          <w:sz w:val="27"/>
          <w:szCs w:val="27"/>
        </w:rPr>
        <w:t>➡️</w:t>
      </w:r>
      <w:r>
        <w:rPr>
          <w:rFonts w:ascii="Roboto" w:hAnsi="Roboto"/>
          <w:color w:val="EFF3F8"/>
          <w:sz w:val="27"/>
          <w:szCs w:val="27"/>
        </w:rPr>
        <w:t xml:space="preserve"> </w:t>
      </w:r>
      <w:proofErr w:type="spellStart"/>
      <w:r>
        <w:rPr>
          <w:rFonts w:ascii="Roboto" w:hAnsi="Roboto"/>
          <w:color w:val="EFF3F8"/>
          <w:sz w:val="27"/>
          <w:szCs w:val="27"/>
        </w:rPr>
        <w:t>TreeMap</w:t>
      </w:r>
      <w:proofErr w:type="spellEnd"/>
    </w:p>
    <w:p w14:paraId="7D2979AD" w14:textId="7137D082" w:rsidR="00BE58C8" w:rsidRDefault="00BE58C8" w:rsidP="00BE58C8">
      <w:pPr>
        <w:rPr>
          <w:rFonts w:ascii="Times New Roman" w:hAnsi="Times New Roman"/>
          <w:sz w:val="24"/>
          <w:szCs w:val="24"/>
        </w:rPr>
      </w:pPr>
      <w:r>
        <w:rPr>
          <w:noProof/>
        </w:rPr>
        <w:drawing>
          <wp:inline distT="0" distB="0" distL="0" distR="0" wp14:anchorId="15141E41" wp14:editId="798B548E">
            <wp:extent cx="5612130" cy="3122295"/>
            <wp:effectExtent l="0" t="0" r="7620" b="190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22295"/>
                    </a:xfrm>
                    <a:prstGeom prst="rect">
                      <a:avLst/>
                    </a:prstGeom>
                    <a:noFill/>
                    <a:ln>
                      <a:noFill/>
                    </a:ln>
                  </pic:spPr>
                </pic:pic>
              </a:graphicData>
            </a:graphic>
          </wp:inline>
        </w:drawing>
      </w:r>
    </w:p>
    <w:p w14:paraId="3B2DCF78"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La interfaz </w:t>
      </w:r>
      <w:proofErr w:type="spellStart"/>
      <w:r>
        <w:rPr>
          <w:rStyle w:val="Textoennegrita"/>
          <w:rFonts w:ascii="Roboto" w:hAnsi="Roboto"/>
          <w:color w:val="EFF3F8"/>
          <w:sz w:val="27"/>
          <w:szCs w:val="27"/>
        </w:rPr>
        <w:t>Map</w:t>
      </w:r>
      <w:proofErr w:type="spellEnd"/>
      <w:r>
        <w:rPr>
          <w:rFonts w:ascii="Roboto" w:hAnsi="Roboto"/>
          <w:color w:val="EFF3F8"/>
          <w:sz w:val="27"/>
          <w:szCs w:val="27"/>
        </w:rPr>
        <w:t xml:space="preserve"> no hereda de la interfaz </w:t>
      </w:r>
      <w:proofErr w:type="spellStart"/>
      <w:r>
        <w:rPr>
          <w:rFonts w:ascii="Roboto" w:hAnsi="Roboto"/>
          <w:color w:val="EFF3F8"/>
          <w:sz w:val="27"/>
          <w:szCs w:val="27"/>
        </w:rPr>
        <w:t>Collection</w:t>
      </w:r>
      <w:proofErr w:type="spellEnd"/>
      <w:r>
        <w:rPr>
          <w:rFonts w:ascii="Roboto" w:hAnsi="Roboto"/>
          <w:color w:val="EFF3F8"/>
          <w:sz w:val="27"/>
          <w:szCs w:val="27"/>
        </w:rPr>
        <w:t xml:space="preserve"> porque representa una estructura de datos de Mapeo y no de colección simple de objetos. Esta estructura es más compleja, pues cada elemento deberá venir en pareja con otro dato que funcionará como la llave del elemento.</w:t>
      </w:r>
    </w:p>
    <w:p w14:paraId="677CFE8A" w14:textId="77777777" w:rsidR="00BE58C8" w:rsidRDefault="00BE58C8" w:rsidP="00BE58C8">
      <w:pPr>
        <w:pStyle w:val="NormalWeb"/>
        <w:shd w:val="clear" w:color="auto" w:fill="121F3D"/>
        <w:spacing w:before="0" w:after="0"/>
        <w:rPr>
          <w:rFonts w:ascii="Roboto" w:hAnsi="Roboto"/>
          <w:color w:val="EFF3F8"/>
          <w:sz w:val="27"/>
          <w:szCs w:val="27"/>
        </w:rPr>
      </w:pPr>
      <w:proofErr w:type="spellStart"/>
      <w:r>
        <w:rPr>
          <w:rStyle w:val="Textoennegrita"/>
          <w:rFonts w:ascii="Roboto" w:hAnsi="Roboto"/>
          <w:color w:val="EFF3F8"/>
          <w:sz w:val="27"/>
          <w:szCs w:val="27"/>
        </w:rPr>
        <w:t>Map</w:t>
      </w:r>
      <w:proofErr w:type="spellEnd"/>
    </w:p>
    <w:p w14:paraId="413DED1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Donde K es el </w:t>
      </w:r>
      <w:proofErr w:type="spellStart"/>
      <w:r>
        <w:rPr>
          <w:rFonts w:ascii="Roboto" w:hAnsi="Roboto"/>
          <w:color w:val="EFF3F8"/>
          <w:sz w:val="27"/>
          <w:szCs w:val="27"/>
        </w:rPr>
        <w:t>key</w:t>
      </w:r>
      <w:proofErr w:type="spellEnd"/>
      <w:r>
        <w:rPr>
          <w:rFonts w:ascii="Roboto" w:hAnsi="Roboto"/>
          <w:color w:val="EFF3F8"/>
          <w:sz w:val="27"/>
          <w:szCs w:val="27"/>
        </w:rPr>
        <w:t xml:space="preserve"> o clave</w:t>
      </w:r>
      <w:r>
        <w:rPr>
          <w:rFonts w:ascii="Roboto" w:hAnsi="Roboto"/>
          <w:color w:val="EFF3F8"/>
          <w:sz w:val="27"/>
          <w:szCs w:val="27"/>
        </w:rPr>
        <w:br/>
        <w:t xml:space="preserve">Donde V es el </w:t>
      </w:r>
      <w:proofErr w:type="spellStart"/>
      <w:r>
        <w:rPr>
          <w:rFonts w:ascii="Roboto" w:hAnsi="Roboto"/>
          <w:color w:val="EFF3F8"/>
          <w:sz w:val="27"/>
          <w:szCs w:val="27"/>
        </w:rPr>
        <w:t>value</w:t>
      </w:r>
      <w:proofErr w:type="spellEnd"/>
      <w:r>
        <w:rPr>
          <w:rFonts w:ascii="Roboto" w:hAnsi="Roboto"/>
          <w:color w:val="EFF3F8"/>
          <w:sz w:val="27"/>
          <w:szCs w:val="27"/>
        </w:rPr>
        <w:t xml:space="preserve"> o valor</w:t>
      </w:r>
    </w:p>
    <w:p w14:paraId="7FBC8574"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 xml:space="preserve">Podemos declarar un </w:t>
      </w:r>
      <w:proofErr w:type="spellStart"/>
      <w:r>
        <w:rPr>
          <w:rFonts w:ascii="Roboto" w:hAnsi="Roboto"/>
          <w:color w:val="EFF3F8"/>
          <w:sz w:val="27"/>
          <w:szCs w:val="27"/>
        </w:rPr>
        <w:t>map</w:t>
      </w:r>
      <w:proofErr w:type="spellEnd"/>
      <w:r>
        <w:rPr>
          <w:rFonts w:ascii="Roboto" w:hAnsi="Roboto"/>
          <w:color w:val="EFF3F8"/>
          <w:sz w:val="27"/>
          <w:szCs w:val="27"/>
        </w:rPr>
        <w:t xml:space="preserve"> de la siguiente forma:</w:t>
      </w:r>
    </w:p>
    <w:p w14:paraId="7E58C30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w:t>
      </w:r>
      <w:r w:rsidRPr="00BE58C8">
        <w:rPr>
          <w:rStyle w:val="hljs-builtin"/>
          <w:color w:val="A6E22E"/>
          <w:spacing w:val="4"/>
          <w:lang w:val="en-US"/>
        </w:rPr>
        <w:t>map</w:t>
      </w:r>
      <w:r w:rsidRPr="00BE58C8">
        <w:rPr>
          <w:rStyle w:val="CdigoHTML"/>
          <w:color w:val="FFFFFF"/>
          <w:spacing w:val="4"/>
          <w:lang w:val="en-US"/>
        </w:rPr>
        <w:t xml:space="preserve"> = </w:t>
      </w:r>
      <w:r w:rsidRPr="00BE58C8">
        <w:rPr>
          <w:rStyle w:val="hljs-literal"/>
          <w:b/>
          <w:bCs/>
          <w:color w:val="F92672"/>
          <w:spacing w:val="4"/>
          <w:lang w:val="en-US"/>
        </w:rPr>
        <w:t>new</w:t>
      </w:r>
      <w:r w:rsidRPr="00BE58C8">
        <w:rPr>
          <w:rStyle w:val="CdigoHTML"/>
          <w:color w:val="FFFFFF"/>
          <w:spacing w:val="4"/>
          <w:lang w:val="en-US"/>
        </w:rPr>
        <w:t xml:space="preserve"> HashMap&lt;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2E3DCD9D"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w:t>
      </w:r>
      <w:proofErr w:type="spellStart"/>
      <w:r w:rsidRPr="00BE58C8">
        <w:rPr>
          <w:rStyle w:val="CdigoHTML"/>
          <w:color w:val="FFFFFF"/>
          <w:spacing w:val="4"/>
          <w:lang w:val="en-US"/>
        </w:rPr>
        <w:t>treeMap</w:t>
      </w:r>
      <w:proofErr w:type="spellEnd"/>
      <w:r w:rsidRPr="00BE58C8">
        <w:rPr>
          <w:rStyle w:val="CdigoHTML"/>
          <w:color w:val="FFFFFF"/>
          <w:spacing w:val="4"/>
          <w:lang w:val="en-US"/>
        </w:rPr>
        <w:t xml:space="preserve"> = </w:t>
      </w:r>
      <w:r w:rsidRPr="00BE58C8">
        <w:rPr>
          <w:rStyle w:val="hljs-literal"/>
          <w:b/>
          <w:bCs/>
          <w:color w:val="F92672"/>
          <w:spacing w:val="4"/>
          <w:lang w:val="en-US"/>
        </w:rPr>
        <w:t>new</w:t>
      </w:r>
      <w:r w:rsidRPr="00BE58C8">
        <w:rPr>
          <w:rStyle w:val="CdigoHTML"/>
          <w:color w:val="FFFFFF"/>
          <w:spacing w:val="4"/>
          <w:lang w:val="en-US"/>
        </w:rPr>
        <w:t xml:space="preserve"> </w:t>
      </w:r>
      <w:proofErr w:type="spellStart"/>
      <w:r w:rsidRPr="00BE58C8">
        <w:rPr>
          <w:rStyle w:val="CdigoHTML"/>
          <w:color w:val="FFFFFF"/>
          <w:spacing w:val="4"/>
          <w:lang w:val="en-US"/>
        </w:rPr>
        <w:t>TreeMap</w:t>
      </w:r>
      <w:proofErr w:type="spellEnd"/>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1405C832"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w:t>
      </w:r>
      <w:proofErr w:type="spellStart"/>
      <w:r w:rsidRPr="00BE58C8">
        <w:rPr>
          <w:rStyle w:val="CdigoHTML"/>
          <w:color w:val="FFFFFF"/>
          <w:spacing w:val="4"/>
          <w:lang w:val="en-US"/>
        </w:rPr>
        <w:t>linkedHashMap</w:t>
      </w:r>
      <w:proofErr w:type="spellEnd"/>
      <w:r w:rsidRPr="00BE58C8">
        <w:rPr>
          <w:rStyle w:val="CdigoHTML"/>
          <w:color w:val="FFFFFF"/>
          <w:spacing w:val="4"/>
          <w:lang w:val="en-US"/>
        </w:rPr>
        <w:t xml:space="preserve"> = </w:t>
      </w:r>
      <w:r w:rsidRPr="00BE58C8">
        <w:rPr>
          <w:rStyle w:val="hljs-literal"/>
          <w:b/>
          <w:bCs/>
          <w:color w:val="F92672"/>
          <w:spacing w:val="4"/>
          <w:lang w:val="en-US"/>
        </w:rPr>
        <w:t>new</w:t>
      </w:r>
      <w:r w:rsidRPr="00BE58C8">
        <w:rPr>
          <w:rStyle w:val="CdigoHTML"/>
          <w:color w:val="FFFFFF"/>
          <w:spacing w:val="4"/>
          <w:lang w:val="en-US"/>
        </w:rPr>
        <w:t xml:space="preserve"> </w:t>
      </w:r>
      <w:proofErr w:type="spellStart"/>
      <w:r w:rsidRPr="00BE58C8">
        <w:rPr>
          <w:rStyle w:val="CdigoHTML"/>
          <w:color w:val="FFFFFF"/>
          <w:spacing w:val="4"/>
          <w:lang w:val="en-US"/>
        </w:rPr>
        <w:t>LinkedHashMap</w:t>
      </w:r>
      <w:proofErr w:type="spellEnd"/>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3CDDD69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Como observas solo se puede construir el objeto con tres elementos que implementan de ella: </w:t>
      </w:r>
      <w:proofErr w:type="spellStart"/>
      <w:r>
        <w:rPr>
          <w:rStyle w:val="Textoennegrita"/>
          <w:rFonts w:ascii="Roboto" w:hAnsi="Roboto"/>
          <w:color w:val="EFF3F8"/>
          <w:sz w:val="27"/>
          <w:szCs w:val="27"/>
        </w:rPr>
        <w:t>HashMap</w:t>
      </w:r>
      <w:proofErr w:type="spellEnd"/>
      <w:r>
        <w:rPr>
          <w:rFonts w:ascii="Roboto" w:hAnsi="Roboto"/>
          <w:color w:val="EFF3F8"/>
          <w:sz w:val="27"/>
          <w:szCs w:val="27"/>
        </w:rPr>
        <w:t>, </w:t>
      </w:r>
      <w:proofErr w:type="spellStart"/>
      <w:r>
        <w:rPr>
          <w:rStyle w:val="Textoennegrita"/>
          <w:rFonts w:ascii="Roboto" w:hAnsi="Roboto"/>
          <w:color w:val="EFF3F8"/>
          <w:sz w:val="27"/>
          <w:szCs w:val="27"/>
        </w:rPr>
        <w:t>TreeMap</w:t>
      </w:r>
      <w:proofErr w:type="spellEnd"/>
      <w:r>
        <w:rPr>
          <w:rFonts w:ascii="Roboto" w:hAnsi="Roboto"/>
          <w:color w:val="EFF3F8"/>
          <w:sz w:val="27"/>
          <w:szCs w:val="27"/>
        </w:rPr>
        <w:t> y </w:t>
      </w:r>
      <w:proofErr w:type="spellStart"/>
      <w:r>
        <w:rPr>
          <w:rStyle w:val="Textoennegrita"/>
          <w:rFonts w:ascii="Roboto" w:hAnsi="Roboto"/>
          <w:color w:val="EFF3F8"/>
          <w:sz w:val="27"/>
          <w:szCs w:val="27"/>
        </w:rPr>
        <w:t>LinkedHashMap</w:t>
      </w:r>
      <w:proofErr w:type="spellEnd"/>
      <w:r>
        <w:rPr>
          <w:rFonts w:ascii="Roboto" w:hAnsi="Roboto"/>
          <w:color w:val="EFF3F8"/>
          <w:sz w:val="27"/>
          <w:szCs w:val="27"/>
        </w:rPr>
        <w:t> dejando fuera </w:t>
      </w:r>
      <w:proofErr w:type="spellStart"/>
      <w:ins w:id="0" w:author="Unknown">
        <w:r>
          <w:rPr>
            <w:rFonts w:ascii="Roboto" w:hAnsi="Roboto"/>
            <w:color w:val="EFF3F8"/>
            <w:sz w:val="27"/>
            <w:szCs w:val="27"/>
          </w:rPr>
          <w:t>HashTable</w:t>
        </w:r>
      </w:ins>
      <w:proofErr w:type="spellEnd"/>
      <w:r>
        <w:rPr>
          <w:rFonts w:ascii="Roboto" w:hAnsi="Roboto"/>
          <w:color w:val="EFF3F8"/>
          <w:sz w:val="27"/>
          <w:szCs w:val="27"/>
        </w:rPr>
        <w:t> y </w:t>
      </w:r>
      <w:proofErr w:type="spellStart"/>
      <w:ins w:id="1" w:author="Unknown">
        <w:r>
          <w:rPr>
            <w:rFonts w:ascii="Roboto" w:hAnsi="Roboto"/>
            <w:color w:val="EFF3F8"/>
            <w:sz w:val="27"/>
            <w:szCs w:val="27"/>
          </w:rPr>
          <w:t>SortedMap</w:t>
        </w:r>
      </w:ins>
      <w:proofErr w:type="spellEnd"/>
      <w:r>
        <w:rPr>
          <w:rFonts w:ascii="Roboto" w:hAnsi="Roboto"/>
          <w:color w:val="EFF3F8"/>
          <w:sz w:val="27"/>
          <w:szCs w:val="27"/>
        </w:rPr>
        <w:t>. </w:t>
      </w:r>
      <w:proofErr w:type="spellStart"/>
      <w:ins w:id="2" w:author="Unknown">
        <w:r>
          <w:rPr>
            <w:rFonts w:ascii="Roboto" w:hAnsi="Roboto"/>
            <w:color w:val="EFF3F8"/>
            <w:sz w:val="27"/>
            <w:szCs w:val="27"/>
          </w:rPr>
          <w:t>SortedMap</w:t>
        </w:r>
      </w:ins>
      <w:proofErr w:type="spellEnd"/>
      <w:r>
        <w:rPr>
          <w:rFonts w:ascii="Roboto" w:hAnsi="Roboto"/>
          <w:color w:val="EFF3F8"/>
          <w:sz w:val="27"/>
          <w:szCs w:val="27"/>
        </w:rPr>
        <w:t> estará fuera pues es una interfaz y </w:t>
      </w:r>
      <w:proofErr w:type="spellStart"/>
      <w:ins w:id="3" w:author="Unknown">
        <w:r>
          <w:rPr>
            <w:rFonts w:ascii="Roboto" w:hAnsi="Roboto"/>
            <w:color w:val="EFF3F8"/>
            <w:sz w:val="27"/>
            <w:szCs w:val="27"/>
          </w:rPr>
          <w:t>HashTable</w:t>
        </w:r>
      </w:ins>
      <w:proofErr w:type="spellEnd"/>
      <w:r>
        <w:rPr>
          <w:rFonts w:ascii="Roboto" w:hAnsi="Roboto"/>
          <w:color w:val="EFF3F8"/>
          <w:sz w:val="27"/>
          <w:szCs w:val="27"/>
        </w:rPr>
        <w:t> ha quedado deprecada pues tiene métodos redundantes en otras clases. Mira la funcionalidad de cada uno.</w:t>
      </w:r>
    </w:p>
    <w:p w14:paraId="257D5F8E"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 xml:space="preserve">Como te conté hace un momento </w:t>
      </w:r>
      <w:proofErr w:type="spellStart"/>
      <w:r>
        <w:rPr>
          <w:rFonts w:ascii="Roboto" w:hAnsi="Roboto"/>
          <w:color w:val="EFF3F8"/>
          <w:sz w:val="27"/>
          <w:szCs w:val="27"/>
        </w:rPr>
        <w:t>Map</w:t>
      </w:r>
      <w:proofErr w:type="spellEnd"/>
      <w:r>
        <w:rPr>
          <w:rFonts w:ascii="Roboto" w:hAnsi="Roboto"/>
          <w:color w:val="EFF3F8"/>
          <w:sz w:val="27"/>
          <w:szCs w:val="27"/>
        </w:rPr>
        <w:t xml:space="preserve"> tiene implementaciones:</w:t>
      </w:r>
    </w:p>
    <w:p w14:paraId="55C78D1F" w14:textId="77777777" w:rsidR="00BE58C8" w:rsidRDefault="00BE58C8" w:rsidP="00BE58C8">
      <w:pPr>
        <w:pStyle w:val="NormalWeb"/>
        <w:shd w:val="clear" w:color="auto" w:fill="121F3D"/>
        <w:spacing w:before="0" w:after="0"/>
        <w:rPr>
          <w:rFonts w:ascii="Roboto" w:hAnsi="Roboto"/>
          <w:color w:val="EFF3F8"/>
          <w:sz w:val="27"/>
          <w:szCs w:val="27"/>
        </w:rPr>
      </w:pPr>
      <w:proofErr w:type="spellStart"/>
      <w:r>
        <w:rPr>
          <w:rStyle w:val="Textoennegrita"/>
          <w:rFonts w:ascii="Roboto" w:hAnsi="Roboto"/>
          <w:color w:val="EFF3F8"/>
          <w:sz w:val="27"/>
          <w:szCs w:val="27"/>
        </w:rPr>
        <w:t>HashMap</w:t>
      </w:r>
      <w:proofErr w:type="spellEnd"/>
      <w:r>
        <w:rPr>
          <w:rStyle w:val="Textoennegrita"/>
          <w:rFonts w:ascii="Roboto" w:hAnsi="Roboto"/>
          <w:color w:val="EFF3F8"/>
          <w:sz w:val="27"/>
          <w:szCs w:val="27"/>
        </w:rPr>
        <w:t>:</w:t>
      </w:r>
      <w:r>
        <w:rPr>
          <w:rFonts w:ascii="Roboto" w:hAnsi="Roboto"/>
          <w:color w:val="EFF3F8"/>
          <w:sz w:val="27"/>
          <w:szCs w:val="27"/>
        </w:rPr>
        <w:t> Los elementos no se ordenan. No aceptan claves duplicadas ni valores nulos.</w:t>
      </w:r>
      <w:r>
        <w:rPr>
          <w:rFonts w:ascii="Roboto" w:hAnsi="Roboto"/>
          <w:color w:val="EFF3F8"/>
          <w:sz w:val="27"/>
          <w:szCs w:val="27"/>
        </w:rPr>
        <w:br/>
      </w:r>
      <w:proofErr w:type="spellStart"/>
      <w:r>
        <w:rPr>
          <w:rStyle w:val="Textoennegrita"/>
          <w:rFonts w:ascii="Roboto" w:hAnsi="Roboto"/>
          <w:color w:val="EFF3F8"/>
          <w:sz w:val="27"/>
          <w:szCs w:val="27"/>
        </w:rPr>
        <w:t>LinkedHashMap</w:t>
      </w:r>
      <w:proofErr w:type="spellEnd"/>
      <w:r>
        <w:rPr>
          <w:rStyle w:val="Textoennegrita"/>
          <w:rFonts w:ascii="Roboto" w:hAnsi="Roboto"/>
          <w:color w:val="EFF3F8"/>
          <w:sz w:val="27"/>
          <w:szCs w:val="27"/>
        </w:rPr>
        <w:t>:</w:t>
      </w:r>
      <w:r>
        <w:rPr>
          <w:rFonts w:ascii="Roboto" w:hAnsi="Roboto"/>
          <w:color w:val="EFF3F8"/>
          <w:sz w:val="27"/>
          <w:szCs w:val="27"/>
        </w:rPr>
        <w:t> Ordena los elementos conforme se van insertando; provocando que las búsquedas sean más lentas que las demás clases.</w:t>
      </w:r>
      <w:r>
        <w:rPr>
          <w:rFonts w:ascii="Roboto" w:hAnsi="Roboto"/>
          <w:color w:val="EFF3F8"/>
          <w:sz w:val="27"/>
          <w:szCs w:val="27"/>
        </w:rPr>
        <w:br/>
      </w:r>
      <w:proofErr w:type="spellStart"/>
      <w:r>
        <w:rPr>
          <w:rStyle w:val="Textoennegrita"/>
          <w:rFonts w:ascii="Roboto" w:hAnsi="Roboto"/>
          <w:color w:val="EFF3F8"/>
          <w:sz w:val="27"/>
          <w:szCs w:val="27"/>
        </w:rPr>
        <w:t>TreeMap</w:t>
      </w:r>
      <w:proofErr w:type="spellEnd"/>
      <w:r>
        <w:rPr>
          <w:rStyle w:val="Textoennegrita"/>
          <w:rFonts w:ascii="Roboto" w:hAnsi="Roboto"/>
          <w:color w:val="EFF3F8"/>
          <w:sz w:val="27"/>
          <w:szCs w:val="27"/>
        </w:rPr>
        <w:t>:</w:t>
      </w:r>
      <w:r>
        <w:rPr>
          <w:rFonts w:ascii="Roboto" w:hAnsi="Roboto"/>
          <w:color w:val="EFF3F8"/>
          <w:sz w:val="27"/>
          <w:szCs w:val="27"/>
        </w:rPr>
        <w:t> El Mapa lo ordena de forma “natural”. Por ejemplo, si la clave son valores enteros (como luego veremos), los ordena de menos a mayor.</w:t>
      </w:r>
    </w:p>
    <w:p w14:paraId="637DC37D"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Para iterar alguno de estos será necesario utilizar la interface </w:t>
      </w:r>
      <w:proofErr w:type="spellStart"/>
      <w:r>
        <w:rPr>
          <w:rStyle w:val="Textoennegrita"/>
          <w:rFonts w:ascii="Roboto" w:hAnsi="Roboto"/>
          <w:color w:val="EFF3F8"/>
          <w:sz w:val="27"/>
          <w:szCs w:val="27"/>
        </w:rPr>
        <w:t>Iterator</w:t>
      </w:r>
      <w:proofErr w:type="spellEnd"/>
      <w:r>
        <w:rPr>
          <w:rFonts w:ascii="Roboto" w:hAnsi="Roboto"/>
          <w:color w:val="EFF3F8"/>
          <w:sz w:val="27"/>
          <w:szCs w:val="27"/>
        </w:rPr>
        <w:t xml:space="preserve"> y para recorrerlo lo haremos un bucle </w:t>
      </w:r>
      <w:proofErr w:type="spellStart"/>
      <w:proofErr w:type="gramStart"/>
      <w:r>
        <w:rPr>
          <w:rFonts w:ascii="Roboto" w:hAnsi="Roboto"/>
          <w:color w:val="EFF3F8"/>
          <w:sz w:val="27"/>
          <w:szCs w:val="27"/>
        </w:rPr>
        <w:t>while</w:t>
      </w:r>
      <w:proofErr w:type="spellEnd"/>
      <w:proofErr w:type="gramEnd"/>
      <w:r>
        <w:rPr>
          <w:rFonts w:ascii="Roboto" w:hAnsi="Roboto"/>
          <w:color w:val="EFF3F8"/>
          <w:sz w:val="27"/>
          <w:szCs w:val="27"/>
        </w:rPr>
        <w:t xml:space="preserve"> así como se muestra:</w:t>
      </w:r>
    </w:p>
    <w:p w14:paraId="6AC17B75" w14:textId="77777777" w:rsidR="00BE58C8" w:rsidRDefault="00BE58C8" w:rsidP="00BE58C8">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Para </w:t>
      </w:r>
      <w:proofErr w:type="spellStart"/>
      <w:r>
        <w:rPr>
          <w:rFonts w:ascii="Roboto" w:hAnsi="Roboto"/>
          <w:color w:val="EFF3F8"/>
        </w:rPr>
        <w:t>HashMap</w:t>
      </w:r>
      <w:proofErr w:type="spellEnd"/>
    </w:p>
    <w:p w14:paraId="1BAA2AAC"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proofErr w:type="spellStart"/>
      <w:r>
        <w:rPr>
          <w:rStyle w:val="hljs-type"/>
          <w:b/>
          <w:bCs/>
          <w:color w:val="A6E22E"/>
          <w:spacing w:val="4"/>
        </w:rPr>
        <w:t>Map</w:t>
      </w:r>
      <w:proofErr w:type="spellEnd"/>
      <w:r>
        <w:rPr>
          <w:rStyle w:val="CdigoHTML"/>
          <w:color w:val="FFFFFF"/>
          <w:spacing w:val="4"/>
        </w:rPr>
        <w:t xml:space="preserve"> con un </w:t>
      </w:r>
      <w:r>
        <w:rPr>
          <w:rStyle w:val="hljs-type"/>
          <w:b/>
          <w:bCs/>
          <w:color w:val="A6E22E"/>
          <w:spacing w:val="4"/>
        </w:rPr>
        <w:t>Iterador</w:t>
      </w:r>
    </w:p>
    <w:p w14:paraId="6A33C2ED"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w:t>
      </w:r>
      <w:proofErr w:type="spellStart"/>
      <w:proofErr w:type="gramStart"/>
      <w:r w:rsidRPr="00BE58C8">
        <w:rPr>
          <w:rStyle w:val="CdigoHTML"/>
          <w:color w:val="FFFFFF"/>
          <w:spacing w:val="4"/>
          <w:lang w:val="en-US"/>
        </w:rPr>
        <w:t>map.keySet</w:t>
      </w:r>
      <w:proofErr w:type="spellEnd"/>
      <w:proofErr w:type="gramEnd"/>
      <w:r w:rsidRPr="00BE58C8">
        <w:rPr>
          <w:rStyle w:val="CdigoHTML"/>
          <w:color w:val="FFFFFF"/>
          <w:spacing w:val="4"/>
          <w:lang w:val="en-US"/>
        </w:rPr>
        <w:t>().</w:t>
      </w:r>
      <w:r w:rsidRPr="00BE58C8">
        <w:rPr>
          <w:rStyle w:val="hljs-keyword"/>
          <w:b/>
          <w:bCs/>
          <w:color w:val="F92672"/>
          <w:spacing w:val="4"/>
          <w:lang w:val="en-US"/>
        </w:rPr>
        <w:t>iterator</w:t>
      </w:r>
      <w:r w:rsidRPr="00BE58C8">
        <w:rPr>
          <w:rStyle w:val="CdigoHTML"/>
          <w:color w:val="FFFFFF"/>
          <w:spacing w:val="4"/>
          <w:lang w:val="en-US"/>
        </w:rPr>
        <w:t>();</w:t>
      </w:r>
    </w:p>
    <w:p w14:paraId="5EC9F203"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t>while</w:t>
      </w:r>
      <w:r w:rsidRPr="00BE58C8">
        <w:rPr>
          <w:rStyle w:val="CdigoHTML"/>
          <w:color w:val="FFFFFF"/>
          <w:spacing w:val="4"/>
          <w:lang w:val="en-US"/>
        </w:rPr>
        <w:t>(</w:t>
      </w:r>
      <w:proofErr w:type="spellStart"/>
      <w:proofErr w:type="gramStart"/>
      <w:r w:rsidRPr="00BE58C8">
        <w:rPr>
          <w:rStyle w:val="CdigoHTML"/>
          <w:color w:val="FFFFFF"/>
          <w:spacing w:val="4"/>
          <w:lang w:val="en-US"/>
        </w:rPr>
        <w:t>it.hasNext</w:t>
      </w:r>
      <w:proofErr w:type="spellEnd"/>
      <w:proofErr w:type="gramEnd"/>
      <w:r w:rsidRPr="00BE58C8">
        <w:rPr>
          <w:rStyle w:val="CdigoHTML"/>
          <w:color w:val="FFFFFF"/>
          <w:spacing w:val="4"/>
          <w:lang w:val="en-US"/>
        </w:rPr>
        <w:t>()){</w:t>
      </w:r>
    </w:p>
    <w:p w14:paraId="045636DC"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spellStart"/>
      <w:proofErr w:type="gramStart"/>
      <w:r w:rsidRPr="00BE58C8">
        <w:rPr>
          <w:rStyle w:val="CdigoHTML"/>
          <w:color w:val="FFFFFF"/>
          <w:spacing w:val="4"/>
          <w:lang w:val="en-US"/>
        </w:rPr>
        <w:t>it.next</w:t>
      </w:r>
      <w:proofErr w:type="spellEnd"/>
      <w:proofErr w:type="gramEnd"/>
      <w:r w:rsidRPr="00BE58C8">
        <w:rPr>
          <w:rStyle w:val="CdigoHTML"/>
          <w:color w:val="FFFFFF"/>
          <w:spacing w:val="4"/>
          <w:lang w:val="en-US"/>
        </w:rPr>
        <w:t>();</w:t>
      </w:r>
    </w:p>
    <w:p w14:paraId="7A833A42"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proofErr w:type="spellStart"/>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proofErr w:type="spellEnd"/>
      <w:r w:rsidRPr="00BE58C8">
        <w:rPr>
          <w:rStyle w:val="CdigoHTML"/>
          <w:color w:val="FFFFFF"/>
          <w:spacing w:val="4"/>
          <w:lang w:val="en-US"/>
        </w:rPr>
        <w:t>(</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w:t>
      </w:r>
      <w:proofErr w:type="spellStart"/>
      <w:r w:rsidRPr="00BE58C8">
        <w:rPr>
          <w:rStyle w:val="CdigoHTML"/>
          <w:color w:val="FFFFFF"/>
          <w:spacing w:val="4"/>
          <w:lang w:val="en-US"/>
        </w:rPr>
        <w:t>map.get</w:t>
      </w:r>
      <w:proofErr w:type="spellEnd"/>
      <w:r w:rsidRPr="00BE58C8">
        <w:rPr>
          <w:rStyle w:val="CdigoHTML"/>
          <w:color w:val="FFFFFF"/>
          <w:spacing w:val="4"/>
          <w:lang w:val="en-US"/>
        </w:rPr>
        <w:t>(key)</w:t>
      </w:r>
      <w:proofErr w:type="gramStart"/>
      <w:r w:rsidRPr="00BE58C8">
        <w:rPr>
          <w:rStyle w:val="CdigoHTML"/>
          <w:color w:val="FFFFFF"/>
          <w:spacing w:val="4"/>
          <w:lang w:val="en-US"/>
        </w:rPr>
        <w:t>);</w:t>
      </w:r>
      <w:proofErr w:type="gramEnd"/>
    </w:p>
    <w:p w14:paraId="175EF9DA"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31A3EE0C"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t xml:space="preserve">Para </w:t>
      </w:r>
      <w:proofErr w:type="spellStart"/>
      <w:r>
        <w:rPr>
          <w:rFonts w:ascii="Roboto" w:hAnsi="Roboto"/>
          <w:color w:val="EFF3F8"/>
        </w:rPr>
        <w:t>LinkedHashMap</w:t>
      </w:r>
      <w:proofErr w:type="spellEnd"/>
    </w:p>
    <w:p w14:paraId="78F011A1"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proofErr w:type="spellStart"/>
      <w:r>
        <w:rPr>
          <w:rStyle w:val="hljs-type"/>
          <w:b/>
          <w:bCs/>
          <w:color w:val="A6E22E"/>
          <w:spacing w:val="4"/>
        </w:rPr>
        <w:t>Map</w:t>
      </w:r>
      <w:proofErr w:type="spellEnd"/>
      <w:r>
        <w:rPr>
          <w:rStyle w:val="CdigoHTML"/>
          <w:color w:val="FFFFFF"/>
          <w:spacing w:val="4"/>
        </w:rPr>
        <w:t xml:space="preserve"> con un </w:t>
      </w:r>
      <w:r>
        <w:rPr>
          <w:rStyle w:val="hljs-type"/>
          <w:b/>
          <w:bCs/>
          <w:color w:val="A6E22E"/>
          <w:spacing w:val="4"/>
        </w:rPr>
        <w:t>Iterador</w:t>
      </w:r>
    </w:p>
    <w:p w14:paraId="2CE1547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w:t>
      </w:r>
      <w:proofErr w:type="spellStart"/>
      <w:r w:rsidRPr="00BE58C8">
        <w:rPr>
          <w:rStyle w:val="CdigoHTML"/>
          <w:color w:val="FFFFFF"/>
          <w:spacing w:val="4"/>
          <w:lang w:val="en-US"/>
        </w:rPr>
        <w:t>linkedHashMap.keySet</w:t>
      </w:r>
      <w:proofErr w:type="spellEnd"/>
      <w:r w:rsidRPr="00BE58C8">
        <w:rPr>
          <w:rStyle w:val="CdigoHTML"/>
          <w:color w:val="FFFFFF"/>
          <w:spacing w:val="4"/>
          <w:lang w:val="en-US"/>
        </w:rPr>
        <w:t>(</w:t>
      </w:r>
      <w:proofErr w:type="gramStart"/>
      <w:r w:rsidRPr="00BE58C8">
        <w:rPr>
          <w:rStyle w:val="CdigoHTML"/>
          <w:color w:val="FFFFFF"/>
          <w:spacing w:val="4"/>
          <w:lang w:val="en-US"/>
        </w:rPr>
        <w:t>).</w:t>
      </w:r>
      <w:r w:rsidRPr="00BE58C8">
        <w:rPr>
          <w:rStyle w:val="hljs-keyword"/>
          <w:b/>
          <w:bCs/>
          <w:color w:val="F92672"/>
          <w:spacing w:val="4"/>
          <w:lang w:val="en-US"/>
        </w:rPr>
        <w:t>iterator</w:t>
      </w:r>
      <w:proofErr w:type="gramEnd"/>
      <w:r w:rsidRPr="00BE58C8">
        <w:rPr>
          <w:rStyle w:val="CdigoHTML"/>
          <w:color w:val="FFFFFF"/>
          <w:spacing w:val="4"/>
          <w:lang w:val="en-US"/>
        </w:rPr>
        <w:t>();</w:t>
      </w:r>
    </w:p>
    <w:p w14:paraId="5B710568"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t>while</w:t>
      </w:r>
      <w:r w:rsidRPr="00BE58C8">
        <w:rPr>
          <w:rStyle w:val="CdigoHTML"/>
          <w:color w:val="FFFFFF"/>
          <w:spacing w:val="4"/>
          <w:lang w:val="en-US"/>
        </w:rPr>
        <w:t>(</w:t>
      </w:r>
      <w:proofErr w:type="spellStart"/>
      <w:proofErr w:type="gramStart"/>
      <w:r w:rsidRPr="00BE58C8">
        <w:rPr>
          <w:rStyle w:val="CdigoHTML"/>
          <w:color w:val="FFFFFF"/>
          <w:spacing w:val="4"/>
          <w:lang w:val="en-US"/>
        </w:rPr>
        <w:t>it.hasNext</w:t>
      </w:r>
      <w:proofErr w:type="spellEnd"/>
      <w:proofErr w:type="gramEnd"/>
      <w:r w:rsidRPr="00BE58C8">
        <w:rPr>
          <w:rStyle w:val="CdigoHTML"/>
          <w:color w:val="FFFFFF"/>
          <w:spacing w:val="4"/>
          <w:lang w:val="en-US"/>
        </w:rPr>
        <w:t>()){</w:t>
      </w:r>
    </w:p>
    <w:p w14:paraId="19E953E1"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spellStart"/>
      <w:proofErr w:type="gramStart"/>
      <w:r w:rsidRPr="00BE58C8">
        <w:rPr>
          <w:rStyle w:val="CdigoHTML"/>
          <w:color w:val="FFFFFF"/>
          <w:spacing w:val="4"/>
          <w:lang w:val="en-US"/>
        </w:rPr>
        <w:t>it.next</w:t>
      </w:r>
      <w:proofErr w:type="spellEnd"/>
      <w:proofErr w:type="gramEnd"/>
      <w:r w:rsidRPr="00BE58C8">
        <w:rPr>
          <w:rStyle w:val="CdigoHTML"/>
          <w:color w:val="FFFFFF"/>
          <w:spacing w:val="4"/>
          <w:lang w:val="en-US"/>
        </w:rPr>
        <w:t>();</w:t>
      </w:r>
    </w:p>
    <w:p w14:paraId="2743A433"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proofErr w:type="spellStart"/>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proofErr w:type="spellEnd"/>
      <w:r w:rsidRPr="00BE58C8">
        <w:rPr>
          <w:rStyle w:val="CdigoHTML"/>
          <w:color w:val="FFFFFF"/>
          <w:spacing w:val="4"/>
          <w:lang w:val="en-US"/>
        </w:rPr>
        <w:t>(</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w:t>
      </w:r>
      <w:proofErr w:type="spellStart"/>
      <w:r w:rsidRPr="00BE58C8">
        <w:rPr>
          <w:rStyle w:val="CdigoHTML"/>
          <w:color w:val="FFFFFF"/>
          <w:spacing w:val="4"/>
          <w:lang w:val="en-US"/>
        </w:rPr>
        <w:t>linkedHashMap.get</w:t>
      </w:r>
      <w:proofErr w:type="spellEnd"/>
      <w:r w:rsidRPr="00BE58C8">
        <w:rPr>
          <w:rStyle w:val="CdigoHTML"/>
          <w:color w:val="FFFFFF"/>
          <w:spacing w:val="4"/>
          <w:lang w:val="en-US"/>
        </w:rPr>
        <w:t>(key)</w:t>
      </w:r>
      <w:proofErr w:type="gramStart"/>
      <w:r w:rsidRPr="00BE58C8">
        <w:rPr>
          <w:rStyle w:val="CdigoHTML"/>
          <w:color w:val="FFFFFF"/>
          <w:spacing w:val="4"/>
          <w:lang w:val="en-US"/>
        </w:rPr>
        <w:t>);</w:t>
      </w:r>
      <w:proofErr w:type="gramEnd"/>
    </w:p>
    <w:p w14:paraId="68FEFA9D"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18E13AD2"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t xml:space="preserve">Para </w:t>
      </w:r>
      <w:proofErr w:type="spellStart"/>
      <w:r>
        <w:rPr>
          <w:rFonts w:ascii="Roboto" w:hAnsi="Roboto"/>
          <w:color w:val="EFF3F8"/>
        </w:rPr>
        <w:t>TreeMap</w:t>
      </w:r>
      <w:proofErr w:type="spellEnd"/>
    </w:p>
    <w:p w14:paraId="139A3F57"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proofErr w:type="spellStart"/>
      <w:r>
        <w:rPr>
          <w:rStyle w:val="hljs-type"/>
          <w:b/>
          <w:bCs/>
          <w:color w:val="A6E22E"/>
          <w:spacing w:val="4"/>
        </w:rPr>
        <w:t>Map</w:t>
      </w:r>
      <w:proofErr w:type="spellEnd"/>
      <w:r>
        <w:rPr>
          <w:rStyle w:val="CdigoHTML"/>
          <w:color w:val="FFFFFF"/>
          <w:spacing w:val="4"/>
        </w:rPr>
        <w:t xml:space="preserve"> con un </w:t>
      </w:r>
      <w:r>
        <w:rPr>
          <w:rStyle w:val="hljs-type"/>
          <w:b/>
          <w:bCs/>
          <w:color w:val="A6E22E"/>
          <w:spacing w:val="4"/>
        </w:rPr>
        <w:t>Iterador</w:t>
      </w:r>
    </w:p>
    <w:p w14:paraId="1F7CB729"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w:t>
      </w:r>
      <w:proofErr w:type="spellStart"/>
      <w:r w:rsidRPr="00BE58C8">
        <w:rPr>
          <w:rStyle w:val="CdigoHTML"/>
          <w:color w:val="FFFFFF"/>
          <w:spacing w:val="4"/>
          <w:lang w:val="en-US"/>
        </w:rPr>
        <w:t>treeMap.keySet</w:t>
      </w:r>
      <w:proofErr w:type="spellEnd"/>
      <w:r w:rsidRPr="00BE58C8">
        <w:rPr>
          <w:rStyle w:val="CdigoHTML"/>
          <w:color w:val="FFFFFF"/>
          <w:spacing w:val="4"/>
          <w:lang w:val="en-US"/>
        </w:rPr>
        <w:t>(</w:t>
      </w:r>
      <w:proofErr w:type="gramStart"/>
      <w:r w:rsidRPr="00BE58C8">
        <w:rPr>
          <w:rStyle w:val="CdigoHTML"/>
          <w:color w:val="FFFFFF"/>
          <w:spacing w:val="4"/>
          <w:lang w:val="en-US"/>
        </w:rPr>
        <w:t>).</w:t>
      </w:r>
      <w:r w:rsidRPr="00BE58C8">
        <w:rPr>
          <w:rStyle w:val="hljs-keyword"/>
          <w:b/>
          <w:bCs/>
          <w:color w:val="F92672"/>
          <w:spacing w:val="4"/>
          <w:lang w:val="en-US"/>
        </w:rPr>
        <w:t>iterator</w:t>
      </w:r>
      <w:proofErr w:type="gramEnd"/>
      <w:r w:rsidRPr="00BE58C8">
        <w:rPr>
          <w:rStyle w:val="CdigoHTML"/>
          <w:color w:val="FFFFFF"/>
          <w:spacing w:val="4"/>
          <w:lang w:val="en-US"/>
        </w:rPr>
        <w:t>();</w:t>
      </w:r>
    </w:p>
    <w:p w14:paraId="0E8B6F79"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lastRenderedPageBreak/>
        <w:t>while</w:t>
      </w:r>
      <w:r w:rsidRPr="00BE58C8">
        <w:rPr>
          <w:rStyle w:val="CdigoHTML"/>
          <w:color w:val="FFFFFF"/>
          <w:spacing w:val="4"/>
          <w:lang w:val="en-US"/>
        </w:rPr>
        <w:t>(</w:t>
      </w:r>
      <w:proofErr w:type="spellStart"/>
      <w:proofErr w:type="gramStart"/>
      <w:r w:rsidRPr="00BE58C8">
        <w:rPr>
          <w:rStyle w:val="CdigoHTML"/>
          <w:color w:val="FFFFFF"/>
          <w:spacing w:val="4"/>
          <w:lang w:val="en-US"/>
        </w:rPr>
        <w:t>it.hasNext</w:t>
      </w:r>
      <w:proofErr w:type="spellEnd"/>
      <w:proofErr w:type="gramEnd"/>
      <w:r w:rsidRPr="00BE58C8">
        <w:rPr>
          <w:rStyle w:val="CdigoHTML"/>
          <w:color w:val="FFFFFF"/>
          <w:spacing w:val="4"/>
          <w:lang w:val="en-US"/>
        </w:rPr>
        <w:t>()){</w:t>
      </w:r>
    </w:p>
    <w:p w14:paraId="164024B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spellStart"/>
      <w:proofErr w:type="gramStart"/>
      <w:r w:rsidRPr="00BE58C8">
        <w:rPr>
          <w:rStyle w:val="CdigoHTML"/>
          <w:color w:val="FFFFFF"/>
          <w:spacing w:val="4"/>
          <w:lang w:val="en-US"/>
        </w:rPr>
        <w:t>it.next</w:t>
      </w:r>
      <w:proofErr w:type="spellEnd"/>
      <w:proofErr w:type="gramEnd"/>
      <w:r w:rsidRPr="00BE58C8">
        <w:rPr>
          <w:rStyle w:val="CdigoHTML"/>
          <w:color w:val="FFFFFF"/>
          <w:spacing w:val="4"/>
          <w:lang w:val="en-US"/>
        </w:rPr>
        <w:t>();</w:t>
      </w:r>
    </w:p>
    <w:p w14:paraId="35CC4277"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proofErr w:type="spellStart"/>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proofErr w:type="spellEnd"/>
      <w:r w:rsidRPr="00BE58C8">
        <w:rPr>
          <w:rStyle w:val="CdigoHTML"/>
          <w:color w:val="FFFFFF"/>
          <w:spacing w:val="4"/>
          <w:lang w:val="en-US"/>
        </w:rPr>
        <w:t>(</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w:t>
      </w:r>
      <w:proofErr w:type="spellStart"/>
      <w:r w:rsidRPr="00BE58C8">
        <w:rPr>
          <w:rStyle w:val="CdigoHTML"/>
          <w:color w:val="FFFFFF"/>
          <w:spacing w:val="4"/>
          <w:lang w:val="en-US"/>
        </w:rPr>
        <w:t>treeMap.get</w:t>
      </w:r>
      <w:proofErr w:type="spellEnd"/>
      <w:r w:rsidRPr="00BE58C8">
        <w:rPr>
          <w:rStyle w:val="CdigoHTML"/>
          <w:color w:val="FFFFFF"/>
          <w:spacing w:val="4"/>
          <w:lang w:val="en-US"/>
        </w:rPr>
        <w:t>(key)</w:t>
      </w:r>
      <w:proofErr w:type="gramStart"/>
      <w:r w:rsidRPr="00BE58C8">
        <w:rPr>
          <w:rStyle w:val="CdigoHTML"/>
          <w:color w:val="FFFFFF"/>
          <w:spacing w:val="4"/>
          <w:lang w:val="en-US"/>
        </w:rPr>
        <w:t>);</w:t>
      </w:r>
      <w:proofErr w:type="gramEnd"/>
    </w:p>
    <w:p w14:paraId="781E907D"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479A13A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Ahora </w:t>
      </w:r>
      <w:hyperlink r:id="rId40" w:tgtFrame="_blank" w:history="1">
        <w:r>
          <w:rPr>
            <w:rStyle w:val="Hipervnculo"/>
            <w:rFonts w:ascii="Roboto" w:hAnsi="Roboto"/>
            <w:color w:val="33B1FF"/>
            <w:sz w:val="27"/>
            <w:szCs w:val="27"/>
          </w:rPr>
          <w:t>lee esta lectura</w:t>
        </w:r>
      </w:hyperlink>
      <w:r>
        <w:rPr>
          <w:rFonts w:ascii="Roboto" w:hAnsi="Roboto"/>
          <w:color w:val="EFF3F8"/>
          <w:sz w:val="27"/>
          <w:szCs w:val="27"/>
        </w:rPr>
        <w:t> y en la sección de tutoriales cuéntanos en tus palabras cómo funciona </w:t>
      </w:r>
      <w:proofErr w:type="spellStart"/>
      <w:r>
        <w:rPr>
          <w:rStyle w:val="Textoennegrita"/>
          <w:rFonts w:ascii="Roboto" w:hAnsi="Roboto"/>
          <w:color w:val="EFF3F8"/>
          <w:sz w:val="27"/>
          <w:szCs w:val="27"/>
        </w:rPr>
        <w:t>Deque</w:t>
      </w:r>
      <w:proofErr w:type="spellEnd"/>
      <w:r>
        <w:rPr>
          <w:rStyle w:val="Textoennegrita"/>
          <w:rFonts w:ascii="Roboto" w:hAnsi="Roboto"/>
          <w:color w:val="EFF3F8"/>
          <w:sz w:val="27"/>
          <w:szCs w:val="27"/>
        </w:rPr>
        <w:t>.</w:t>
      </w:r>
    </w:p>
    <w:p w14:paraId="3E8D816E" w14:textId="0C44EE0C" w:rsidR="00BE58C8" w:rsidRDefault="00BE58C8" w:rsidP="004D1B1C">
      <w:pPr>
        <w:spacing w:after="0" w:line="240" w:lineRule="auto"/>
        <w:rPr>
          <w:rFonts w:ascii="Arial" w:hAnsi="Arial" w:cs="Arial"/>
        </w:rPr>
      </w:pPr>
      <w:r>
        <w:rPr>
          <w:noProof/>
        </w:rPr>
        <w:drawing>
          <wp:inline distT="0" distB="0" distL="0" distR="0" wp14:anchorId="4E41EDEB" wp14:editId="62E52839">
            <wp:extent cx="5612130" cy="4025265"/>
            <wp:effectExtent l="0" t="0" r="7620" b="0"/>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4025265"/>
                    </a:xfrm>
                    <a:prstGeom prst="rect">
                      <a:avLst/>
                    </a:prstGeom>
                    <a:noFill/>
                    <a:ln>
                      <a:noFill/>
                    </a:ln>
                  </pic:spPr>
                </pic:pic>
              </a:graphicData>
            </a:graphic>
          </wp:inline>
        </w:drawing>
      </w:r>
    </w:p>
    <w:p w14:paraId="4B6D05F2" w14:textId="3089E89C" w:rsidR="00BE58C8" w:rsidRDefault="00BE58C8" w:rsidP="004D1B1C">
      <w:pPr>
        <w:spacing w:after="0" w:line="240" w:lineRule="auto"/>
        <w:rPr>
          <w:rFonts w:ascii="Arial" w:hAnsi="Arial" w:cs="Arial"/>
        </w:rPr>
      </w:pPr>
    </w:p>
    <w:p w14:paraId="35AD7E64" w14:textId="31CB7A50" w:rsidR="00BE58C8" w:rsidRDefault="00000000" w:rsidP="004D1B1C">
      <w:pPr>
        <w:spacing w:after="0" w:line="240" w:lineRule="auto"/>
        <w:rPr>
          <w:rFonts w:ascii="Arial" w:hAnsi="Arial" w:cs="Arial"/>
        </w:rPr>
      </w:pPr>
      <w:hyperlink r:id="rId42" w:history="1">
        <w:r w:rsidR="00BE58C8" w:rsidRPr="0058506E">
          <w:rPr>
            <w:rStyle w:val="Hipervnculo"/>
            <w:rFonts w:ascii="Arial" w:hAnsi="Arial" w:cs="Arial"/>
          </w:rPr>
          <w:t>https://www.youtube.com/watch?v=bTu-fz1JmWQ</w:t>
        </w:r>
      </w:hyperlink>
    </w:p>
    <w:p w14:paraId="64E79C6D" w14:textId="5961969B" w:rsidR="00BE58C8" w:rsidRDefault="00BE58C8" w:rsidP="004D1B1C">
      <w:pPr>
        <w:spacing w:after="0" w:line="240" w:lineRule="auto"/>
        <w:rPr>
          <w:rFonts w:ascii="Arial" w:hAnsi="Arial" w:cs="Arial"/>
        </w:rPr>
      </w:pPr>
    </w:p>
    <w:p w14:paraId="6789C835" w14:textId="77777777" w:rsidR="00BE58C8" w:rsidRDefault="00BE58C8" w:rsidP="00BE58C8">
      <w:pPr>
        <w:pStyle w:val="Ttulo1"/>
        <w:shd w:val="clear" w:color="auto" w:fill="121F3D"/>
        <w:spacing w:before="161" w:beforeAutospacing="0" w:after="161" w:afterAutospacing="0"/>
        <w:rPr>
          <w:rFonts w:ascii="Roboto" w:hAnsi="Roboto"/>
          <w:color w:val="EFF3F8"/>
        </w:rPr>
      </w:pPr>
      <w:r>
        <w:rPr>
          <w:rFonts w:ascii="Roboto" w:hAnsi="Roboto"/>
          <w:color w:val="EFF3F8"/>
        </w:rPr>
        <w:t>Clases Abstractas</w:t>
      </w:r>
    </w:p>
    <w:p w14:paraId="17059312" w14:textId="77777777" w:rsidR="00BE58C8" w:rsidRDefault="00BE58C8" w:rsidP="00BE58C8">
      <w:pPr>
        <w:pStyle w:val="NormalWeb"/>
        <w:shd w:val="clear" w:color="auto" w:fill="121F3D"/>
        <w:spacing w:before="0" w:beforeAutospacing="0" w:after="120" w:afterAutospacing="0"/>
        <w:rPr>
          <w:rFonts w:ascii="Roboto" w:hAnsi="Roboto"/>
          <w:color w:val="BECDE3"/>
        </w:rPr>
      </w:pPr>
      <w:r>
        <w:rPr>
          <w:rFonts w:ascii="Roboto" w:hAnsi="Roboto"/>
          <w:color w:val="BECDE3"/>
        </w:rPr>
        <w:t>A veces NO necesitamos implementar todos los métodos de una clase heredada o interfaz. No siempre necesitamos crear instancias o implementar todos los métodos heredados de una clase padre, así como tampoco podremos necesitamos algún método de nuestras interfaces, pero estas nos obligan a escribir el código de todos los métodos que definimos genéricamente.</w:t>
      </w:r>
    </w:p>
    <w:p w14:paraId="4BE7E72A" w14:textId="77777777" w:rsidR="00BE58C8" w:rsidRDefault="00BE58C8" w:rsidP="00BE58C8">
      <w:pPr>
        <w:pStyle w:val="NormalWeb"/>
        <w:shd w:val="clear" w:color="auto" w:fill="121F3D"/>
        <w:spacing w:before="0" w:beforeAutospacing="0" w:after="0" w:afterAutospacing="0"/>
        <w:rPr>
          <w:rFonts w:ascii="Roboto" w:hAnsi="Roboto"/>
          <w:color w:val="BECDE3"/>
        </w:rPr>
      </w:pPr>
      <w:r>
        <w:rPr>
          <w:rFonts w:ascii="Roboto" w:hAnsi="Roboto"/>
          <w:color w:val="BECDE3"/>
        </w:rPr>
        <w:t>Afortunadamente, las </w:t>
      </w:r>
      <w:r>
        <w:rPr>
          <w:rStyle w:val="Textoennegrita"/>
          <w:rFonts w:ascii="Roboto" w:hAnsi="Roboto"/>
          <w:color w:val="BECDE3"/>
        </w:rPr>
        <w:t>Clases Abstractas</w:t>
      </w:r>
      <w:r>
        <w:rPr>
          <w:rFonts w:ascii="Roboto" w:hAnsi="Roboto"/>
          <w:color w:val="BECDE3"/>
        </w:rPr>
        <w:t> resuelven todos estos problemas. Son una combinación entre interfaces y herencia donde no implementaremos todos los métodos ni tampoco crearemos instancias.</w:t>
      </w:r>
    </w:p>
    <w:p w14:paraId="1A9C16FE"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hljs-keyword"/>
          <w:b/>
          <w:bCs/>
          <w:color w:val="F92672"/>
          <w:sz w:val="21"/>
          <w:szCs w:val="21"/>
          <w:shd w:val="clear" w:color="auto" w:fill="0C1633"/>
          <w:lang w:val="en-US"/>
        </w:rPr>
        <w:t>public</w:t>
      </w:r>
      <w:r w:rsidRPr="00BE58C8">
        <w:rPr>
          <w:rStyle w:val="CdigoHTML"/>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abstract</w:t>
      </w:r>
      <w:r w:rsidRPr="00BE58C8">
        <w:rPr>
          <w:rStyle w:val="CdigoHTML"/>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class</w:t>
      </w:r>
      <w:r w:rsidRPr="00BE58C8">
        <w:rPr>
          <w:rStyle w:val="hljs-class"/>
          <w:color w:val="FFFFFF"/>
          <w:sz w:val="21"/>
          <w:szCs w:val="21"/>
          <w:shd w:val="clear" w:color="auto" w:fill="0C1633"/>
          <w:lang w:val="en-US"/>
        </w:rPr>
        <w:t xml:space="preserve"> </w:t>
      </w:r>
      <w:proofErr w:type="spellStart"/>
      <w:r w:rsidRPr="00BE58C8">
        <w:rPr>
          <w:rStyle w:val="hljs-title"/>
          <w:b/>
          <w:bCs/>
          <w:color w:val="FFFFFF"/>
          <w:sz w:val="21"/>
          <w:szCs w:val="21"/>
          <w:shd w:val="clear" w:color="auto" w:fill="0C1633"/>
          <w:lang w:val="en-US"/>
        </w:rPr>
        <w:t>Figura</w:t>
      </w:r>
      <w:proofErr w:type="spellEnd"/>
      <w:r w:rsidRPr="00BE58C8">
        <w:rPr>
          <w:rStyle w:val="hljs-class"/>
          <w:color w:val="FFFFFF"/>
          <w:sz w:val="21"/>
          <w:szCs w:val="21"/>
          <w:shd w:val="clear" w:color="auto" w:fill="0C1633"/>
          <w:lang w:val="en-US"/>
        </w:rPr>
        <w:t xml:space="preserve"> </w:t>
      </w:r>
      <w:r w:rsidRPr="00BE58C8">
        <w:rPr>
          <w:rStyle w:val="CdigoHTML"/>
          <w:color w:val="FFFFFF"/>
          <w:sz w:val="21"/>
          <w:szCs w:val="21"/>
          <w:shd w:val="clear" w:color="auto" w:fill="0C1633"/>
          <w:lang w:val="en-US"/>
        </w:rPr>
        <w:t>{</w:t>
      </w:r>
    </w:p>
    <w:p w14:paraId="712AD4DA"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CdigoHTML"/>
          <w:color w:val="FFFFFF"/>
          <w:sz w:val="21"/>
          <w:szCs w:val="21"/>
          <w:shd w:val="clear" w:color="auto" w:fill="0C1633"/>
          <w:lang w:val="en-US"/>
        </w:rPr>
        <w:lastRenderedPageBreak/>
        <w:t xml:space="preserve">  </w:t>
      </w:r>
      <w:r w:rsidRPr="00BE58C8">
        <w:rPr>
          <w:rStyle w:val="hljs-comment"/>
          <w:color w:val="75715E"/>
          <w:sz w:val="21"/>
          <w:szCs w:val="21"/>
          <w:shd w:val="clear" w:color="auto" w:fill="0C1633"/>
          <w:lang w:val="en-US"/>
        </w:rPr>
        <w:t>// ...</w:t>
      </w:r>
    </w:p>
    <w:p w14:paraId="1334B372"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CdigoHTML"/>
          <w:color w:val="FFFFFF"/>
          <w:sz w:val="21"/>
          <w:szCs w:val="21"/>
          <w:shd w:val="clear" w:color="auto" w:fill="0C1633"/>
          <w:lang w:val="en-US"/>
        </w:rPr>
        <w:t>}</w:t>
      </w:r>
    </w:p>
    <w:p w14:paraId="67D4E6D1"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p>
    <w:p w14:paraId="6DA7C7EC"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hljs-keyword"/>
          <w:b/>
          <w:bCs/>
          <w:color w:val="F92672"/>
          <w:sz w:val="21"/>
          <w:szCs w:val="21"/>
          <w:shd w:val="clear" w:color="auto" w:fill="0C1633"/>
          <w:lang w:val="en-US"/>
        </w:rPr>
        <w:t>class</w:t>
      </w:r>
      <w:r w:rsidRPr="00BE58C8">
        <w:rPr>
          <w:rStyle w:val="hljs-class"/>
          <w:color w:val="FFFFFF"/>
          <w:sz w:val="21"/>
          <w:szCs w:val="21"/>
          <w:shd w:val="clear" w:color="auto" w:fill="0C1633"/>
          <w:lang w:val="en-US"/>
        </w:rPr>
        <w:t xml:space="preserve"> </w:t>
      </w:r>
      <w:proofErr w:type="spellStart"/>
      <w:r w:rsidRPr="00BE58C8">
        <w:rPr>
          <w:rStyle w:val="hljs-title"/>
          <w:b/>
          <w:bCs/>
          <w:color w:val="FFFFFF"/>
          <w:sz w:val="21"/>
          <w:szCs w:val="21"/>
          <w:shd w:val="clear" w:color="auto" w:fill="0C1633"/>
          <w:lang w:val="en-US"/>
        </w:rPr>
        <w:t>Triangulo</w:t>
      </w:r>
      <w:proofErr w:type="spellEnd"/>
      <w:r w:rsidRPr="00BE58C8">
        <w:rPr>
          <w:rStyle w:val="hljs-class"/>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extends</w:t>
      </w:r>
      <w:r w:rsidRPr="00BE58C8">
        <w:rPr>
          <w:rStyle w:val="hljs-class"/>
          <w:color w:val="FFFFFF"/>
          <w:sz w:val="21"/>
          <w:szCs w:val="21"/>
          <w:shd w:val="clear" w:color="auto" w:fill="0C1633"/>
          <w:lang w:val="en-US"/>
        </w:rPr>
        <w:t xml:space="preserve"> </w:t>
      </w:r>
      <w:proofErr w:type="spellStart"/>
      <w:r w:rsidRPr="00BE58C8">
        <w:rPr>
          <w:rStyle w:val="hljs-title"/>
          <w:b/>
          <w:bCs/>
          <w:color w:val="FFFFFF"/>
          <w:sz w:val="21"/>
          <w:szCs w:val="21"/>
          <w:shd w:val="clear" w:color="auto" w:fill="0C1633"/>
          <w:lang w:val="en-US"/>
        </w:rPr>
        <w:t>Figura</w:t>
      </w:r>
      <w:proofErr w:type="spellEnd"/>
      <w:r w:rsidRPr="00BE58C8">
        <w:rPr>
          <w:rStyle w:val="hljs-class"/>
          <w:color w:val="FFFFFF"/>
          <w:sz w:val="21"/>
          <w:szCs w:val="21"/>
          <w:shd w:val="clear" w:color="auto" w:fill="0C1633"/>
          <w:lang w:val="en-US"/>
        </w:rPr>
        <w:t xml:space="preserve"> </w:t>
      </w:r>
      <w:r w:rsidRPr="00BE58C8">
        <w:rPr>
          <w:rStyle w:val="CdigoHTML"/>
          <w:color w:val="FFFFFF"/>
          <w:sz w:val="21"/>
          <w:szCs w:val="21"/>
          <w:shd w:val="clear" w:color="auto" w:fill="0C1633"/>
          <w:lang w:val="en-US"/>
        </w:rPr>
        <w:t>{</w:t>
      </w:r>
    </w:p>
    <w:p w14:paraId="58ADAD6E" w14:textId="77777777" w:rsidR="00BE58C8" w:rsidRDefault="00BE58C8" w:rsidP="00BE58C8">
      <w:pPr>
        <w:pStyle w:val="HTMLconformatoprevio"/>
        <w:shd w:val="clear" w:color="auto" w:fill="242620"/>
        <w:rPr>
          <w:rStyle w:val="CdigoHTML"/>
          <w:color w:val="FFFFFF"/>
          <w:sz w:val="21"/>
          <w:szCs w:val="21"/>
          <w:shd w:val="clear" w:color="auto" w:fill="0C1633"/>
        </w:rPr>
      </w:pPr>
      <w:r w:rsidRPr="00BE58C8">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19E3492D" w14:textId="77777777" w:rsidR="00BE58C8" w:rsidRDefault="00BE58C8" w:rsidP="00BE58C8">
      <w:pPr>
        <w:pStyle w:val="HTMLconformatoprevio"/>
        <w:shd w:val="clear" w:color="auto" w:fill="242620"/>
        <w:rPr>
          <w:color w:val="FFFFFF"/>
          <w:sz w:val="21"/>
          <w:szCs w:val="21"/>
        </w:rPr>
      </w:pPr>
      <w:r>
        <w:rPr>
          <w:rStyle w:val="CdigoHTML"/>
          <w:color w:val="FFFFFF"/>
          <w:sz w:val="21"/>
          <w:szCs w:val="21"/>
          <w:shd w:val="clear" w:color="auto" w:fill="0C1633"/>
        </w:rPr>
        <w:t>}</w:t>
      </w:r>
    </w:p>
    <w:p w14:paraId="0FDBA93B" w14:textId="75BFD782" w:rsidR="00BE58C8" w:rsidRDefault="00BE58C8" w:rsidP="004D1B1C">
      <w:pPr>
        <w:spacing w:after="0" w:line="240" w:lineRule="auto"/>
        <w:rPr>
          <w:rFonts w:ascii="Arial" w:hAnsi="Arial" w:cs="Arial"/>
        </w:rPr>
      </w:pPr>
    </w:p>
    <w:p w14:paraId="5BBB8F89" w14:textId="77777777" w:rsidR="00BE58C8" w:rsidRDefault="00BE58C8" w:rsidP="004D1B1C">
      <w:pPr>
        <w:spacing w:after="0" w:line="240" w:lineRule="auto"/>
        <w:rPr>
          <w:rFonts w:ascii="Arial" w:hAnsi="Arial" w:cs="Arial"/>
        </w:rPr>
      </w:pPr>
    </w:p>
    <w:p w14:paraId="7857126B" w14:textId="3F6A8A15" w:rsidR="00BE58C8" w:rsidRDefault="00BE58C8" w:rsidP="004D1B1C">
      <w:pPr>
        <w:spacing w:after="0" w:line="240" w:lineRule="auto"/>
        <w:rPr>
          <w:rFonts w:ascii="Arial" w:hAnsi="Arial" w:cs="Arial"/>
        </w:rPr>
      </w:pPr>
    </w:p>
    <w:p w14:paraId="7101FFB8"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herencia desprende, entre algunos, dos conceptos particulares, que son las CLASES ABTRACTAS y las INTERFACES.</w:t>
      </w:r>
    </w:p>
    <w:p w14:paraId="74BC1766"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Las CLASES ABSTRACTAS son aquellas clases que tienen por lo menos un método abstracto, es decir, un método no definido. Y además no pueden ser instanciadas, únicamente pueden ser heredadas (</w:t>
      </w:r>
      <w:proofErr w:type="spellStart"/>
      <w:r>
        <w:rPr>
          <w:rFonts w:ascii="Roboto" w:hAnsi="Roboto"/>
          <w:color w:val="EFF3F8"/>
          <w:sz w:val="21"/>
          <w:szCs w:val="21"/>
        </w:rPr>
        <w:t>extends</w:t>
      </w:r>
      <w:proofErr w:type="spellEnd"/>
      <w:r>
        <w:rPr>
          <w:rFonts w:ascii="Roboto" w:hAnsi="Roboto"/>
          <w:color w:val="EFF3F8"/>
          <w:sz w:val="21"/>
          <w:szCs w:val="21"/>
        </w:rPr>
        <w:t>). Para definir una clase abstracta usamos:</w:t>
      </w:r>
    </w:p>
    <w:p w14:paraId="6EDA9113" w14:textId="77777777" w:rsidR="00BE58C8" w:rsidRDefault="00BE58C8" w:rsidP="00BE58C8">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abstract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Ejemplo</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51FC6AD4"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ab/>
      </w:r>
      <w:r>
        <w:rPr>
          <w:rStyle w:val="hljs-comment"/>
          <w:color w:val="75715E"/>
          <w:sz w:val="21"/>
          <w:szCs w:val="21"/>
          <w:shd w:val="clear" w:color="auto" w:fill="0C1633"/>
        </w:rPr>
        <w:t>//código</w:t>
      </w:r>
    </w:p>
    <w:p w14:paraId="5B9B3AA1"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6D2516BD"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Las INTERFACES son siempre una clase abstracta pública, tanto así, que todos sus métodos son abstractos públicos implícitamente, es decir, no necesitamos usar las palabras reservadas </w:t>
      </w:r>
      <w:proofErr w:type="spellStart"/>
      <w:r>
        <w:rPr>
          <w:rStyle w:val="nfasis"/>
          <w:rFonts w:ascii="Roboto" w:hAnsi="Roboto"/>
          <w:color w:val="EFF3F8"/>
          <w:sz w:val="21"/>
          <w:szCs w:val="21"/>
        </w:rPr>
        <w:t>public</w:t>
      </w:r>
      <w:proofErr w:type="spellEnd"/>
      <w:r>
        <w:rPr>
          <w:rStyle w:val="nfasis"/>
          <w:rFonts w:ascii="Roboto" w:hAnsi="Roboto"/>
          <w:color w:val="EFF3F8"/>
          <w:sz w:val="21"/>
          <w:szCs w:val="21"/>
        </w:rPr>
        <w:t xml:space="preserve"> </w:t>
      </w:r>
      <w:proofErr w:type="spellStart"/>
      <w:r>
        <w:rPr>
          <w:rStyle w:val="nfasis"/>
          <w:rFonts w:ascii="Roboto" w:hAnsi="Roboto"/>
          <w:color w:val="EFF3F8"/>
          <w:sz w:val="21"/>
          <w:szCs w:val="21"/>
        </w:rPr>
        <w:t>abstract</w:t>
      </w:r>
      <w:proofErr w:type="spellEnd"/>
      <w:r>
        <w:rPr>
          <w:rFonts w:ascii="Roboto" w:hAnsi="Roboto"/>
          <w:color w:val="EFF3F8"/>
          <w:sz w:val="21"/>
          <w:szCs w:val="21"/>
        </w:rPr>
        <w:t> al momento de declararlos.</w:t>
      </w:r>
      <w:r>
        <w:rPr>
          <w:rFonts w:ascii="Roboto" w:hAnsi="Roboto"/>
          <w:color w:val="EFF3F8"/>
          <w:sz w:val="21"/>
          <w:szCs w:val="21"/>
        </w:rPr>
        <w:br/>
        <w:t>Las INTERFACES tampoco pueden ser instanciadas, únicamente pueden ser </w:t>
      </w:r>
      <w:r>
        <w:rPr>
          <w:rStyle w:val="Textoennegrita"/>
          <w:rFonts w:ascii="Roboto" w:hAnsi="Roboto"/>
          <w:color w:val="EFF3F8"/>
          <w:sz w:val="21"/>
          <w:szCs w:val="21"/>
        </w:rPr>
        <w:t>implementadas</w:t>
      </w:r>
      <w:r>
        <w:rPr>
          <w:rFonts w:ascii="Roboto" w:hAnsi="Roboto"/>
          <w:color w:val="EFF3F8"/>
          <w:sz w:val="21"/>
          <w:szCs w:val="21"/>
        </w:rPr>
        <w:t> (</w:t>
      </w:r>
      <w:proofErr w:type="spellStart"/>
      <w:r>
        <w:rPr>
          <w:rFonts w:ascii="Roboto" w:hAnsi="Roboto"/>
          <w:color w:val="EFF3F8"/>
          <w:sz w:val="21"/>
          <w:szCs w:val="21"/>
        </w:rPr>
        <w:t>implements</w:t>
      </w:r>
      <w:proofErr w:type="spellEnd"/>
      <w:r>
        <w:rPr>
          <w:rFonts w:ascii="Roboto" w:hAnsi="Roboto"/>
          <w:color w:val="EFF3F8"/>
          <w:sz w:val="21"/>
          <w:szCs w:val="21"/>
        </w:rPr>
        <w:t>).</w:t>
      </w:r>
      <w:r>
        <w:rPr>
          <w:rFonts w:ascii="Roboto" w:hAnsi="Roboto"/>
          <w:color w:val="EFF3F8"/>
          <w:sz w:val="21"/>
          <w:szCs w:val="21"/>
        </w:rPr>
        <w:br/>
        <w:t>Y únicamente pueden contener constantes públicas.</w:t>
      </w:r>
      <w:r>
        <w:rPr>
          <w:rFonts w:ascii="Roboto" w:hAnsi="Roboto"/>
          <w:color w:val="EFF3F8"/>
          <w:sz w:val="21"/>
          <w:szCs w:val="21"/>
        </w:rPr>
        <w:br/>
        <w:t>Para definir una INTERFAZ usamos:</w:t>
      </w:r>
    </w:p>
    <w:p w14:paraId="42E65236" w14:textId="77777777" w:rsidR="00BE58C8" w:rsidRDefault="00BE58C8" w:rsidP="00BE58C8">
      <w:pPr>
        <w:pStyle w:val="HTMLconformatoprevio"/>
        <w:shd w:val="clear" w:color="auto" w:fill="242620"/>
        <w:rPr>
          <w:rStyle w:val="CdigoHTML"/>
          <w:color w:val="FFFFFF"/>
          <w:sz w:val="21"/>
          <w:szCs w:val="21"/>
          <w:shd w:val="clear" w:color="auto" w:fill="0C1633"/>
        </w:rPr>
      </w:pPr>
      <w:proofErr w:type="gramStart"/>
      <w:r>
        <w:rPr>
          <w:rStyle w:val="hljs-keyword"/>
          <w:b/>
          <w:bCs/>
          <w:color w:val="F92672"/>
          <w:sz w:val="21"/>
          <w:szCs w:val="21"/>
          <w:shd w:val="clear" w:color="auto" w:fill="0C1633"/>
        </w:rPr>
        <w:t>interface</w:t>
      </w:r>
      <w:proofErr w:type="gramEnd"/>
      <w:r>
        <w:rPr>
          <w:rStyle w:val="hljs-class"/>
          <w:color w:val="FFFFFF"/>
          <w:sz w:val="21"/>
          <w:szCs w:val="21"/>
          <w:shd w:val="clear" w:color="auto" w:fill="0C1633"/>
        </w:rPr>
        <w:t xml:space="preserve"> </w:t>
      </w:r>
      <w:r>
        <w:rPr>
          <w:rStyle w:val="hljs-title"/>
          <w:b/>
          <w:bCs/>
          <w:color w:val="FFFFFF"/>
          <w:sz w:val="21"/>
          <w:szCs w:val="21"/>
          <w:shd w:val="clear" w:color="auto" w:fill="0C1633"/>
        </w:rPr>
        <w:t>Ejemplo</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18ECBDB5"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ab/>
      </w:r>
      <w:r>
        <w:rPr>
          <w:rStyle w:val="hljs-comment"/>
          <w:color w:val="75715E"/>
          <w:sz w:val="21"/>
          <w:szCs w:val="21"/>
          <w:shd w:val="clear" w:color="auto" w:fill="0C1633"/>
        </w:rPr>
        <w:t xml:space="preserve">//constantes y/o métodos </w:t>
      </w:r>
    </w:p>
    <w:p w14:paraId="4D36854C" w14:textId="77777777" w:rsidR="00BE58C8" w:rsidRDefault="00BE58C8" w:rsidP="00BE58C8">
      <w:pPr>
        <w:pStyle w:val="HTMLconformatoprevio"/>
        <w:shd w:val="clear" w:color="auto" w:fill="242620"/>
        <w:rPr>
          <w:color w:val="FFFFFF"/>
          <w:sz w:val="21"/>
          <w:szCs w:val="21"/>
        </w:rPr>
      </w:pPr>
      <w:r>
        <w:rPr>
          <w:rStyle w:val="CdigoHTML"/>
          <w:color w:val="FFFFFF"/>
          <w:sz w:val="21"/>
          <w:szCs w:val="21"/>
          <w:shd w:val="clear" w:color="auto" w:fill="0C1633"/>
        </w:rPr>
        <w:t>}</w:t>
      </w:r>
    </w:p>
    <w:p w14:paraId="7540212A" w14:textId="4ABC6D4D" w:rsidR="00BE58C8" w:rsidRDefault="00BE58C8" w:rsidP="004D1B1C">
      <w:pPr>
        <w:spacing w:after="0" w:line="240" w:lineRule="auto"/>
        <w:rPr>
          <w:rFonts w:ascii="Arial" w:hAnsi="Arial" w:cs="Arial"/>
        </w:rPr>
      </w:pPr>
    </w:p>
    <w:p w14:paraId="39BA04FB" w14:textId="4B74855A" w:rsidR="003903C2" w:rsidRDefault="003903C2" w:rsidP="004D1B1C">
      <w:pPr>
        <w:spacing w:after="0" w:line="240" w:lineRule="auto"/>
        <w:rPr>
          <w:rFonts w:ascii="Arial" w:hAnsi="Arial" w:cs="Arial"/>
        </w:rPr>
      </w:pPr>
      <w:proofErr w:type="spellStart"/>
      <w:r>
        <w:rPr>
          <w:rFonts w:ascii="Arial" w:hAnsi="Arial" w:cs="Arial"/>
        </w:rPr>
        <w:t>Xxxxxxxxxxxxxxxxxxxxx</w:t>
      </w:r>
      <w:proofErr w:type="spellEnd"/>
    </w:p>
    <w:p w14:paraId="6757F00E" w14:textId="2D88200B" w:rsidR="003903C2" w:rsidRDefault="00000000" w:rsidP="004D1B1C">
      <w:pPr>
        <w:spacing w:after="0" w:line="240" w:lineRule="auto"/>
        <w:rPr>
          <w:rFonts w:ascii="Arial" w:hAnsi="Arial" w:cs="Arial"/>
        </w:rPr>
      </w:pPr>
      <w:hyperlink r:id="rId43" w:history="1">
        <w:r w:rsidR="003903C2" w:rsidRPr="0058506E">
          <w:rPr>
            <w:rStyle w:val="Hipervnculo"/>
            <w:rFonts w:ascii="Arial" w:hAnsi="Arial" w:cs="Arial"/>
          </w:rPr>
          <w:t>https://www.youtube.com/watch?v=J2aXYUA1h20</w:t>
        </w:r>
      </w:hyperlink>
    </w:p>
    <w:p w14:paraId="2C4B0FBB" w14:textId="554129A5" w:rsidR="003903C2" w:rsidRDefault="003903C2" w:rsidP="004D1B1C">
      <w:pPr>
        <w:spacing w:after="0" w:line="240" w:lineRule="auto"/>
        <w:rPr>
          <w:rFonts w:ascii="Arial" w:hAnsi="Arial" w:cs="Arial"/>
        </w:rPr>
      </w:pPr>
      <w:proofErr w:type="spellStart"/>
      <w:r>
        <w:rPr>
          <w:rFonts w:ascii="Arial" w:hAnsi="Arial" w:cs="Arial"/>
        </w:rPr>
        <w:t>xxxxxxxxxxxxxxxxxxxxxxxxxx</w:t>
      </w:r>
      <w:proofErr w:type="spellEnd"/>
    </w:p>
    <w:p w14:paraId="3FE77496" w14:textId="2D706992" w:rsidR="00836F87" w:rsidRDefault="00836F87" w:rsidP="004D1B1C">
      <w:pPr>
        <w:spacing w:after="0" w:line="240" w:lineRule="auto"/>
        <w:rPr>
          <w:rFonts w:ascii="Arial" w:hAnsi="Arial" w:cs="Arial"/>
        </w:rPr>
      </w:pPr>
    </w:p>
    <w:p w14:paraId="485E53B5" w14:textId="77777777" w:rsidR="00836F87" w:rsidRDefault="00836F87" w:rsidP="00836F87">
      <w:pPr>
        <w:pStyle w:val="Ttulo1"/>
        <w:shd w:val="clear" w:color="auto" w:fill="121F3D"/>
        <w:spacing w:before="161" w:beforeAutospacing="0" w:after="161" w:afterAutospacing="0"/>
        <w:rPr>
          <w:rFonts w:ascii="Roboto" w:hAnsi="Roboto"/>
          <w:color w:val="EFF3F8"/>
        </w:rPr>
      </w:pPr>
      <w:r>
        <w:rPr>
          <w:rFonts w:ascii="Roboto" w:hAnsi="Roboto"/>
          <w:color w:val="EFF3F8"/>
        </w:rPr>
        <w:t>Miembros abstractos</w:t>
      </w:r>
    </w:p>
    <w:p w14:paraId="4709AD33" w14:textId="77777777" w:rsidR="00836F87" w:rsidRDefault="00836F87" w:rsidP="00836F87">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Abstractos</w:t>
      </w:r>
      <w:r>
        <w:rPr>
          <w:rFonts w:ascii="Roboto" w:hAnsi="Roboto"/>
          <w:color w:val="BECDE3"/>
        </w:rPr>
        <w:t> son los métodos que debemos implementar obligatoriamente cada vez que usemos nuestras clases abstractas, mientras que los métodos que no sean abstractos van a ser opcionales.</w:t>
      </w:r>
    </w:p>
    <w:p w14:paraId="59465AF6" w14:textId="77777777" w:rsidR="00836F87" w:rsidRDefault="00836F87" w:rsidP="00836F87">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abstract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7B1C7C9C"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abstract</w:t>
      </w:r>
      <w:proofErr w:type="spellEnd"/>
      <w:r>
        <w:rPr>
          <w:rStyle w:val="hljs-function"/>
          <w:color w:val="FFFFFF"/>
          <w:sz w:val="21"/>
          <w:szCs w:val="21"/>
          <w:shd w:val="clear" w:color="auto" w:fill="0C1633"/>
        </w:rPr>
        <w:t xml:space="preserve"> </w:t>
      </w:r>
      <w:proofErr w:type="spellStart"/>
      <w:r>
        <w:rPr>
          <w:rStyle w:val="hljs-keyword"/>
          <w:b/>
          <w:bCs/>
          <w:color w:val="F92672"/>
          <w:sz w:val="21"/>
          <w:szCs w:val="21"/>
          <w:shd w:val="clear" w:color="auto" w:fill="0C1633"/>
        </w:rPr>
        <w:t>void</w:t>
      </w:r>
      <w:proofErr w:type="spellEnd"/>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obligatorio</w:t>
      </w:r>
    </w:p>
    <w:p w14:paraId="0EE5666F"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void</w:t>
      </w:r>
      <w:proofErr w:type="spellEnd"/>
      <w:r>
        <w:rPr>
          <w:rStyle w:val="hljs-function"/>
          <w:color w:val="FFFFFF"/>
          <w:sz w:val="21"/>
          <w:szCs w:val="21"/>
          <w:shd w:val="clear" w:color="auto" w:fill="0C1633"/>
        </w:rPr>
        <w:t xml:space="preserve"> </w:t>
      </w:r>
      <w:r>
        <w:rPr>
          <w:rStyle w:val="hljs-title"/>
          <w:b/>
          <w:bCs/>
          <w:color w:val="A6E22E"/>
          <w:sz w:val="21"/>
          <w:szCs w:val="21"/>
          <w:shd w:val="clear" w:color="auto" w:fill="0C1633"/>
        </w:rPr>
        <w:t>dibujar3</w:t>
      </w:r>
      <w:proofErr w:type="gramStart"/>
      <w:r>
        <w:rPr>
          <w:rStyle w:val="hljs-title"/>
          <w:b/>
          <w:bCs/>
          <w:color w:val="A6E22E"/>
          <w:sz w:val="21"/>
          <w:szCs w:val="21"/>
          <w:shd w:val="clear" w:color="auto" w:fill="0C1633"/>
        </w:rPr>
        <w:t>D</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no es obligatorio</w:t>
      </w:r>
    </w:p>
    <w:p w14:paraId="11976A3F"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8D3B605" w14:textId="77777777" w:rsidR="00836F87" w:rsidRDefault="00836F87" w:rsidP="00836F87">
      <w:pPr>
        <w:pStyle w:val="HTMLconformatoprevio"/>
        <w:shd w:val="clear" w:color="auto" w:fill="242620"/>
        <w:rPr>
          <w:rStyle w:val="CdigoHTML"/>
          <w:color w:val="FFFFFF"/>
          <w:sz w:val="21"/>
          <w:szCs w:val="21"/>
          <w:shd w:val="clear" w:color="auto" w:fill="0C1633"/>
        </w:rPr>
      </w:pPr>
    </w:p>
    <w:p w14:paraId="6CFAD46D" w14:textId="77777777" w:rsidR="00836F87" w:rsidRDefault="00836F87" w:rsidP="00836F87">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Triangulo</w:t>
      </w:r>
      <w:r>
        <w:rPr>
          <w:rStyle w:val="hljs-class"/>
          <w:color w:val="FFFFFF"/>
          <w:sz w:val="21"/>
          <w:szCs w:val="21"/>
          <w:shd w:val="clear" w:color="auto" w:fill="0C1633"/>
        </w:rPr>
        <w:t xml:space="preserve"> </w:t>
      </w:r>
      <w:proofErr w:type="spellStart"/>
      <w:r>
        <w:rPr>
          <w:rStyle w:val="hljs-keyword"/>
          <w:b/>
          <w:bCs/>
          <w:color w:val="F92672"/>
          <w:sz w:val="21"/>
          <w:szCs w:val="21"/>
          <w:shd w:val="clear" w:color="auto" w:fill="0C1633"/>
        </w:rPr>
        <w:t>extends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6DB4481D"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void</w:t>
      </w:r>
      <w:proofErr w:type="spellEnd"/>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hljs-function"/>
          <w:color w:val="FFFFFF"/>
          <w:sz w:val="21"/>
          <w:szCs w:val="21"/>
          <w:shd w:val="clear" w:color="auto" w:fill="0C1633"/>
        </w:rPr>
        <w:t xml:space="preserve"> </w:t>
      </w:r>
      <w:r>
        <w:rPr>
          <w:rStyle w:val="CdigoHTML"/>
          <w:color w:val="FFFFFF"/>
          <w:sz w:val="21"/>
          <w:szCs w:val="21"/>
          <w:shd w:val="clear" w:color="auto" w:fill="0C1633"/>
        </w:rPr>
        <w:t>{</w:t>
      </w:r>
    </w:p>
    <w:p w14:paraId="383F7DBE"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para dibujar el triángulo...</w:t>
      </w:r>
    </w:p>
    <w:p w14:paraId="76C7A994"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64C17E83"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6E1F4938" w14:textId="77777777" w:rsidR="00836F87" w:rsidRDefault="00836F87" w:rsidP="00836F87">
      <w:pPr>
        <w:pStyle w:val="NormalWeb"/>
        <w:shd w:val="clear" w:color="auto" w:fill="121F3D"/>
        <w:spacing w:before="0" w:beforeAutospacing="0" w:after="120" w:afterAutospacing="0"/>
        <w:rPr>
          <w:rFonts w:ascii="Roboto" w:hAnsi="Roboto"/>
          <w:color w:val="BECDE3"/>
        </w:rPr>
      </w:pPr>
      <w:r>
        <w:rPr>
          <w:rFonts w:ascii="Roboto" w:hAnsi="Roboto"/>
          <w:color w:val="BECDE3"/>
        </w:rPr>
        <w:t>Recuerda los métodos abstractos solo se pueden implementar en clases abstractas. Y las clases abstractas no necesitan ser instanciadas para ser implementadas.</w:t>
      </w:r>
    </w:p>
    <w:p w14:paraId="3597160C" w14:textId="77777777" w:rsidR="0085207B" w:rsidRDefault="0085207B" w:rsidP="0085207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Anónimas</w:t>
      </w:r>
    </w:p>
    <w:p w14:paraId="4CF15A3A" w14:textId="77777777" w:rsidR="0085207B" w:rsidRDefault="0085207B" w:rsidP="0085207B">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Anónimas</w:t>
      </w:r>
      <w:r>
        <w:rPr>
          <w:rFonts w:ascii="Roboto" w:hAnsi="Roboto"/>
          <w:color w:val="BECDE3"/>
        </w:rPr>
        <w:t> son una forma de instanciar clases abstractas sin necesidad de usar sus clases hijas. Pero este tipo de instanciación tiene algunas restricciones: el ciclo de vida de estas instancias NO es duradero, no las tendremos disponibles durante toda la ejecución del programa.</w:t>
      </w:r>
    </w:p>
    <w:p w14:paraId="621F4287"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Clase Abstracta:</w:t>
      </w:r>
    </w:p>
    <w:p w14:paraId="64481E9D" w14:textId="77777777" w:rsidR="0085207B" w:rsidRDefault="0085207B" w:rsidP="0085207B">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abstract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3DCB6A9E"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abstract</w:t>
      </w:r>
      <w:proofErr w:type="spellEnd"/>
      <w:r>
        <w:rPr>
          <w:rStyle w:val="hljs-function"/>
          <w:color w:val="FFFFFF"/>
          <w:sz w:val="21"/>
          <w:szCs w:val="21"/>
          <w:shd w:val="clear" w:color="auto" w:fill="0C1633"/>
        </w:rPr>
        <w:t xml:space="preserve"> </w:t>
      </w:r>
      <w:proofErr w:type="spellStart"/>
      <w:r>
        <w:rPr>
          <w:rStyle w:val="hljs-keyword"/>
          <w:b/>
          <w:bCs/>
          <w:color w:val="F92672"/>
          <w:sz w:val="21"/>
          <w:szCs w:val="21"/>
          <w:shd w:val="clear" w:color="auto" w:fill="0C1633"/>
        </w:rPr>
        <w:t>void</w:t>
      </w:r>
      <w:proofErr w:type="spellEnd"/>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w:t>
      </w:r>
    </w:p>
    <w:p w14:paraId="3FC5F35C"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815E099" w14:textId="77777777" w:rsidR="0085207B" w:rsidRDefault="0085207B" w:rsidP="0085207B">
      <w:pPr>
        <w:pStyle w:val="HTMLconformatoprevio"/>
        <w:shd w:val="clear" w:color="auto" w:fill="242620"/>
        <w:rPr>
          <w:rStyle w:val="CdigoHTML"/>
          <w:color w:val="FFFFFF"/>
          <w:sz w:val="21"/>
          <w:szCs w:val="21"/>
          <w:shd w:val="clear" w:color="auto" w:fill="0C1633"/>
        </w:rPr>
      </w:pPr>
    </w:p>
    <w:p w14:paraId="6A560EB1"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Clase Anónima:</w:t>
      </w:r>
    </w:p>
    <w:p w14:paraId="027E9696"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User </w:t>
      </w:r>
      <w:proofErr w:type="spellStart"/>
      <w:r w:rsidRPr="0085207B">
        <w:rPr>
          <w:rStyle w:val="CdigoHTML"/>
          <w:color w:val="FFFFFF"/>
          <w:sz w:val="21"/>
          <w:szCs w:val="21"/>
          <w:shd w:val="clear" w:color="auto" w:fill="0C1633"/>
          <w:lang w:val="en-US"/>
        </w:rPr>
        <w:t>user</w:t>
      </w:r>
      <w:proofErr w:type="spellEnd"/>
      <w:r w:rsidRPr="0085207B">
        <w:rPr>
          <w:rStyle w:val="CdigoHTML"/>
          <w:color w:val="FFFFFF"/>
          <w:sz w:val="21"/>
          <w:szCs w:val="21"/>
          <w:shd w:val="clear" w:color="auto" w:fill="0C1633"/>
          <w:lang w:val="en-US"/>
        </w:rPr>
        <w:t xml:space="preserve"> = </w:t>
      </w:r>
      <w:r w:rsidRPr="0085207B">
        <w:rPr>
          <w:rStyle w:val="hljs-keyword"/>
          <w:b/>
          <w:bCs/>
          <w:color w:val="F92672"/>
          <w:sz w:val="21"/>
          <w:szCs w:val="21"/>
          <w:shd w:val="clear" w:color="auto" w:fill="0C1633"/>
          <w:lang w:val="en-US"/>
        </w:rPr>
        <w:t>new</w:t>
      </w:r>
      <w:r w:rsidRPr="0085207B">
        <w:rPr>
          <w:rStyle w:val="CdigoHTML"/>
          <w:color w:val="FFFFFF"/>
          <w:sz w:val="21"/>
          <w:szCs w:val="21"/>
          <w:shd w:val="clear" w:color="auto" w:fill="0C1633"/>
          <w:lang w:val="en-US"/>
        </w:rPr>
        <w:t xml:space="preserve"> </w:t>
      </w:r>
      <w:proofErr w:type="gramStart"/>
      <w:r w:rsidRPr="0085207B">
        <w:rPr>
          <w:rStyle w:val="CdigoHTML"/>
          <w:color w:val="FFFFFF"/>
          <w:sz w:val="21"/>
          <w:szCs w:val="21"/>
          <w:shd w:val="clear" w:color="auto" w:fill="0C1633"/>
          <w:lang w:val="en-US"/>
        </w:rPr>
        <w:t>User(</w:t>
      </w:r>
      <w:proofErr w:type="gramEnd"/>
      <w:r w:rsidRPr="0085207B">
        <w:rPr>
          <w:rStyle w:val="CdigoHTML"/>
          <w:color w:val="FFFFFF"/>
          <w:sz w:val="21"/>
          <w:szCs w:val="21"/>
          <w:shd w:val="clear" w:color="auto" w:fill="0C1633"/>
          <w:lang w:val="en-US"/>
        </w:rPr>
        <w:t>) {</w:t>
      </w:r>
    </w:p>
    <w:p w14:paraId="4D63BCC0"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  </w:t>
      </w:r>
      <w:r w:rsidRPr="0085207B">
        <w:rPr>
          <w:rStyle w:val="hljs-meta"/>
          <w:color w:val="75715E"/>
          <w:sz w:val="21"/>
          <w:szCs w:val="21"/>
          <w:shd w:val="clear" w:color="auto" w:fill="0C1633"/>
          <w:lang w:val="en-US"/>
        </w:rPr>
        <w:t>@Override</w:t>
      </w:r>
    </w:p>
    <w:p w14:paraId="064CFDCE"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  </w:t>
      </w:r>
      <w:r w:rsidRPr="0085207B">
        <w:rPr>
          <w:rStyle w:val="hljs-keyword"/>
          <w:b/>
          <w:bCs/>
          <w:color w:val="F92672"/>
          <w:sz w:val="21"/>
          <w:szCs w:val="21"/>
          <w:shd w:val="clear" w:color="auto" w:fill="0C1633"/>
          <w:lang w:val="en-US"/>
        </w:rPr>
        <w:t>public</w:t>
      </w:r>
      <w:r w:rsidRPr="0085207B">
        <w:rPr>
          <w:rStyle w:val="hljs-function"/>
          <w:color w:val="FFFFFF"/>
          <w:sz w:val="21"/>
          <w:szCs w:val="21"/>
          <w:shd w:val="clear" w:color="auto" w:fill="0C1633"/>
          <w:lang w:val="en-US"/>
        </w:rPr>
        <w:t xml:space="preserve"> </w:t>
      </w:r>
      <w:r w:rsidRPr="0085207B">
        <w:rPr>
          <w:rStyle w:val="hljs-keyword"/>
          <w:b/>
          <w:bCs/>
          <w:color w:val="F92672"/>
          <w:sz w:val="21"/>
          <w:szCs w:val="21"/>
          <w:shd w:val="clear" w:color="auto" w:fill="0C1633"/>
          <w:lang w:val="en-US"/>
        </w:rPr>
        <w:t>void</w:t>
      </w:r>
      <w:r w:rsidRPr="0085207B">
        <w:rPr>
          <w:rStyle w:val="hljs-function"/>
          <w:color w:val="FFFFFF"/>
          <w:sz w:val="21"/>
          <w:szCs w:val="21"/>
          <w:shd w:val="clear" w:color="auto" w:fill="0C1633"/>
          <w:lang w:val="en-US"/>
        </w:rPr>
        <w:t xml:space="preserve"> </w:t>
      </w:r>
      <w:proofErr w:type="spellStart"/>
      <w:proofErr w:type="gramStart"/>
      <w:r w:rsidRPr="0085207B">
        <w:rPr>
          <w:rStyle w:val="hljs-title"/>
          <w:b/>
          <w:bCs/>
          <w:color w:val="A6E22E"/>
          <w:sz w:val="21"/>
          <w:szCs w:val="21"/>
          <w:shd w:val="clear" w:color="auto" w:fill="0C1633"/>
          <w:lang w:val="en-US"/>
        </w:rPr>
        <w:t>showDataUser</w:t>
      </w:r>
      <w:proofErr w:type="spellEnd"/>
      <w:r w:rsidRPr="0085207B">
        <w:rPr>
          <w:rStyle w:val="hljs-params"/>
          <w:color w:val="FFFFFF"/>
          <w:sz w:val="21"/>
          <w:szCs w:val="21"/>
          <w:shd w:val="clear" w:color="auto" w:fill="0C1633"/>
          <w:lang w:val="en-US"/>
        </w:rPr>
        <w:t>(</w:t>
      </w:r>
      <w:proofErr w:type="gramEnd"/>
      <w:r w:rsidRPr="0085207B">
        <w:rPr>
          <w:rStyle w:val="hljs-params"/>
          <w:color w:val="FFFFFF"/>
          <w:sz w:val="21"/>
          <w:szCs w:val="21"/>
          <w:shd w:val="clear" w:color="auto" w:fill="0C1633"/>
          <w:lang w:val="en-US"/>
        </w:rPr>
        <w:t>)</w:t>
      </w:r>
      <w:r w:rsidRPr="0085207B">
        <w:rPr>
          <w:rStyle w:val="hljs-function"/>
          <w:color w:val="FFFFFF"/>
          <w:sz w:val="21"/>
          <w:szCs w:val="21"/>
          <w:shd w:val="clear" w:color="auto" w:fill="0C1633"/>
          <w:lang w:val="en-US"/>
        </w:rPr>
        <w:t xml:space="preserve"> </w:t>
      </w:r>
      <w:r w:rsidRPr="0085207B">
        <w:rPr>
          <w:rStyle w:val="CdigoHTML"/>
          <w:color w:val="FFFFFF"/>
          <w:sz w:val="21"/>
          <w:szCs w:val="21"/>
          <w:shd w:val="clear" w:color="auto" w:fill="0C1633"/>
          <w:lang w:val="en-US"/>
        </w:rPr>
        <w:t>{</w:t>
      </w:r>
    </w:p>
    <w:p w14:paraId="52B1691A" w14:textId="77777777" w:rsidR="0085207B" w:rsidRPr="00730BCA"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    </w:t>
      </w:r>
      <w:r w:rsidRPr="00730BCA">
        <w:rPr>
          <w:rStyle w:val="hljs-comment"/>
          <w:color w:val="75715E"/>
          <w:sz w:val="21"/>
          <w:szCs w:val="21"/>
          <w:shd w:val="clear" w:color="auto" w:fill="0C1633"/>
          <w:lang w:val="en-US"/>
        </w:rPr>
        <w:t xml:space="preserve">// </w:t>
      </w:r>
      <w:proofErr w:type="spellStart"/>
      <w:r w:rsidRPr="00730BCA">
        <w:rPr>
          <w:rStyle w:val="hljs-comment"/>
          <w:color w:val="75715E"/>
          <w:sz w:val="21"/>
          <w:szCs w:val="21"/>
          <w:shd w:val="clear" w:color="auto" w:fill="0C1633"/>
          <w:lang w:val="en-US"/>
        </w:rPr>
        <w:t>Instrucciones</w:t>
      </w:r>
      <w:proofErr w:type="spellEnd"/>
      <w:r w:rsidRPr="00730BCA">
        <w:rPr>
          <w:rStyle w:val="hljs-comment"/>
          <w:color w:val="75715E"/>
          <w:sz w:val="21"/>
          <w:szCs w:val="21"/>
          <w:shd w:val="clear" w:color="auto" w:fill="0C1633"/>
          <w:lang w:val="en-US"/>
        </w:rPr>
        <w:t>...</w:t>
      </w:r>
    </w:p>
    <w:p w14:paraId="7B19FD28" w14:textId="77777777" w:rsidR="0085207B" w:rsidRDefault="0085207B" w:rsidP="0085207B">
      <w:pPr>
        <w:pStyle w:val="HTMLconformatoprevio"/>
        <w:shd w:val="clear" w:color="auto" w:fill="242620"/>
        <w:rPr>
          <w:rStyle w:val="CdigoHTML"/>
          <w:color w:val="FFFFFF"/>
          <w:sz w:val="21"/>
          <w:szCs w:val="21"/>
          <w:shd w:val="clear" w:color="auto" w:fill="0C1633"/>
        </w:rPr>
      </w:pPr>
      <w:r w:rsidRPr="00730BCA">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2F11EB42" w14:textId="77777777" w:rsidR="0085207B" w:rsidRDefault="0085207B" w:rsidP="0085207B">
      <w:pPr>
        <w:pStyle w:val="HTMLconformatoprevio"/>
        <w:shd w:val="clear" w:color="auto" w:fill="242620"/>
        <w:rPr>
          <w:color w:val="FFFFFF"/>
          <w:sz w:val="21"/>
          <w:szCs w:val="21"/>
        </w:rPr>
      </w:pPr>
      <w:r>
        <w:rPr>
          <w:rStyle w:val="CdigoHTML"/>
          <w:color w:val="FFFFFF"/>
          <w:sz w:val="21"/>
          <w:szCs w:val="21"/>
          <w:shd w:val="clear" w:color="auto" w:fill="0C1633"/>
        </w:rPr>
        <w:t>};</w:t>
      </w:r>
    </w:p>
    <w:p w14:paraId="4C8EE007" w14:textId="6E488DD2" w:rsidR="00836F87" w:rsidRDefault="0085207B" w:rsidP="004D1B1C">
      <w:pPr>
        <w:spacing w:after="0" w:line="240" w:lineRule="auto"/>
        <w:rPr>
          <w:rFonts w:ascii="Arial" w:hAnsi="Arial" w:cs="Arial"/>
        </w:rPr>
      </w:pPr>
      <w:r>
        <w:rPr>
          <w:noProof/>
        </w:rPr>
        <w:drawing>
          <wp:inline distT="0" distB="0" distL="0" distR="0" wp14:anchorId="768F9671" wp14:editId="3C648F5E">
            <wp:extent cx="5612130" cy="2923540"/>
            <wp:effectExtent l="0" t="0" r="7620" b="0"/>
            <wp:docPr id="33" name="Imagen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923540"/>
                    </a:xfrm>
                    <a:prstGeom prst="rect">
                      <a:avLst/>
                    </a:prstGeom>
                    <a:noFill/>
                    <a:ln>
                      <a:noFill/>
                    </a:ln>
                  </pic:spPr>
                </pic:pic>
              </a:graphicData>
            </a:graphic>
          </wp:inline>
        </w:drawing>
      </w:r>
    </w:p>
    <w:p w14:paraId="7075A0A1" w14:textId="6BA03DB1" w:rsidR="00730BCA" w:rsidRDefault="00730BCA" w:rsidP="004D1B1C">
      <w:pPr>
        <w:spacing w:after="0" w:line="240" w:lineRule="auto"/>
        <w:rPr>
          <w:rFonts w:ascii="Arial" w:hAnsi="Arial" w:cs="Arial"/>
        </w:rPr>
      </w:pPr>
    </w:p>
    <w:p w14:paraId="5B4B62F6" w14:textId="77777777" w:rsidR="00730BCA" w:rsidRDefault="00730BCA" w:rsidP="00730BCA">
      <w:pPr>
        <w:pStyle w:val="Ttulo1"/>
        <w:shd w:val="clear" w:color="auto" w:fill="121F3D"/>
        <w:spacing w:before="161" w:beforeAutospacing="0" w:after="161" w:afterAutospacing="0"/>
        <w:rPr>
          <w:rFonts w:ascii="Roboto" w:hAnsi="Roboto"/>
          <w:color w:val="EFF3F8"/>
        </w:rPr>
      </w:pPr>
      <w:r>
        <w:rPr>
          <w:rFonts w:ascii="Roboto" w:hAnsi="Roboto"/>
          <w:color w:val="EFF3F8"/>
        </w:rPr>
        <w:t>Interfaces en Java 8 y 9</w:t>
      </w:r>
    </w:p>
    <w:p w14:paraId="139F038A" w14:textId="77777777" w:rsidR="00730BCA" w:rsidRPr="00730BCA" w:rsidRDefault="00730BCA" w:rsidP="00730BCA">
      <w:pPr>
        <w:shd w:val="clear" w:color="auto" w:fill="121F3D"/>
        <w:spacing w:after="0" w:line="240" w:lineRule="auto"/>
        <w:rPr>
          <w:rFonts w:ascii="Roboto" w:eastAsia="Times New Roman" w:hAnsi="Roboto" w:cs="Times New Roman"/>
          <w:color w:val="BECDE3"/>
          <w:sz w:val="24"/>
          <w:szCs w:val="24"/>
          <w:lang w:eastAsia="es-CO"/>
        </w:rPr>
      </w:pPr>
      <w:r w:rsidRPr="00730BCA">
        <w:rPr>
          <w:rFonts w:ascii="Roboto" w:eastAsia="Times New Roman" w:hAnsi="Roboto" w:cs="Times New Roman"/>
          <w:color w:val="BECDE3"/>
          <w:sz w:val="24"/>
          <w:szCs w:val="24"/>
          <w:lang w:eastAsia="es-CO"/>
        </w:rPr>
        <w:t>Las </w:t>
      </w:r>
      <w:r w:rsidRPr="00730BCA">
        <w:rPr>
          <w:rFonts w:ascii="Roboto" w:eastAsia="Times New Roman" w:hAnsi="Roboto" w:cs="Times New Roman"/>
          <w:b/>
          <w:bCs/>
          <w:color w:val="BECDE3"/>
          <w:sz w:val="24"/>
          <w:szCs w:val="24"/>
          <w:lang w:eastAsia="es-CO"/>
        </w:rPr>
        <w:t>Interfaces</w:t>
      </w:r>
      <w:r w:rsidRPr="00730BCA">
        <w:rPr>
          <w:rFonts w:ascii="Roboto" w:eastAsia="Times New Roman" w:hAnsi="Roboto" w:cs="Times New Roman"/>
          <w:color w:val="BECDE3"/>
          <w:sz w:val="24"/>
          <w:szCs w:val="24"/>
          <w:lang w:eastAsia="es-CO"/>
        </w:rPr>
        <w:t> nos permiten usar métodos abstractos y campos constantes para implementar herencia/polimorfismo de forma muy similar a las clases abstractas.</w:t>
      </w:r>
    </w:p>
    <w:p w14:paraId="565772B0" w14:textId="77777777" w:rsidR="00730BCA" w:rsidRPr="00730BCA" w:rsidRDefault="00730BCA" w:rsidP="00730BCA">
      <w:pPr>
        <w:shd w:val="clear" w:color="auto" w:fill="121F3D"/>
        <w:spacing w:after="0" w:line="240" w:lineRule="auto"/>
        <w:rPr>
          <w:rFonts w:ascii="Roboto" w:eastAsia="Times New Roman" w:hAnsi="Roboto" w:cs="Times New Roman"/>
          <w:color w:val="BECDE3"/>
          <w:sz w:val="24"/>
          <w:szCs w:val="24"/>
          <w:lang w:eastAsia="es-CO"/>
        </w:rPr>
      </w:pPr>
      <w:r w:rsidRPr="00730BCA">
        <w:rPr>
          <w:rFonts w:ascii="Roboto" w:eastAsia="Times New Roman" w:hAnsi="Roboto" w:cs="Times New Roman"/>
          <w:color w:val="BECDE3"/>
          <w:sz w:val="24"/>
          <w:szCs w:val="24"/>
          <w:lang w:eastAsia="es-CO"/>
        </w:rPr>
        <w:t>A partir de Java 8 podemos tener implementación en métodos para heredar y reutilizar diferentes comportamientos. No todos los métodos de nuestras interfaces deben ser abstractos, ahora podemos usar el modificador de acceso </w:t>
      </w:r>
      <w:r w:rsidRPr="00730BCA">
        <w:rPr>
          <w:rFonts w:ascii="Courier New" w:eastAsia="Times New Roman" w:hAnsi="Courier New" w:cs="Courier New"/>
          <w:color w:val="BECDE3"/>
          <w:sz w:val="20"/>
          <w:szCs w:val="20"/>
          <w:shd w:val="clear" w:color="auto" w:fill="0C1633"/>
          <w:lang w:eastAsia="es-CO"/>
        </w:rPr>
        <w:t>default</w:t>
      </w:r>
      <w:r w:rsidRPr="00730BCA">
        <w:rPr>
          <w:rFonts w:ascii="Roboto" w:eastAsia="Times New Roman" w:hAnsi="Roboto" w:cs="Times New Roman"/>
          <w:color w:val="BECDE3"/>
          <w:sz w:val="24"/>
          <w:szCs w:val="24"/>
          <w:lang w:eastAsia="es-CO"/>
        </w:rPr>
        <w:t> y desde Java 9 también </w:t>
      </w:r>
      <w:proofErr w:type="spellStart"/>
      <w:r w:rsidRPr="00730BCA">
        <w:rPr>
          <w:rFonts w:ascii="Courier New" w:eastAsia="Times New Roman" w:hAnsi="Courier New" w:cs="Courier New"/>
          <w:color w:val="BECDE3"/>
          <w:sz w:val="20"/>
          <w:szCs w:val="20"/>
          <w:shd w:val="clear" w:color="auto" w:fill="0C1633"/>
          <w:lang w:eastAsia="es-CO"/>
        </w:rPr>
        <w:t>private</w:t>
      </w:r>
      <w:proofErr w:type="spellEnd"/>
      <w:r w:rsidRPr="00730BCA">
        <w:rPr>
          <w:rFonts w:ascii="Roboto" w:eastAsia="Times New Roman" w:hAnsi="Roboto" w:cs="Times New Roman"/>
          <w:color w:val="BECDE3"/>
          <w:sz w:val="24"/>
          <w:szCs w:val="24"/>
          <w:lang w:eastAsia="es-CO"/>
        </w:rPr>
        <w:t>.</w:t>
      </w:r>
    </w:p>
    <w:p w14:paraId="73D7B48F" w14:textId="77777777" w:rsidR="00730BCA" w:rsidRPr="00730BCA" w:rsidRDefault="00730BCA" w:rsidP="00730BCA">
      <w:pPr>
        <w:shd w:val="clear" w:color="auto" w:fill="121F3D"/>
        <w:spacing w:after="0" w:line="240" w:lineRule="auto"/>
        <w:rPr>
          <w:rFonts w:ascii="Roboto" w:eastAsia="Times New Roman" w:hAnsi="Roboto" w:cs="Times New Roman"/>
          <w:color w:val="BECDE3"/>
          <w:sz w:val="24"/>
          <w:szCs w:val="24"/>
          <w:lang w:eastAsia="es-CO"/>
        </w:rPr>
      </w:pPr>
      <w:r w:rsidRPr="00730BCA">
        <w:rPr>
          <w:rFonts w:ascii="Roboto" w:eastAsia="Times New Roman" w:hAnsi="Roboto" w:cs="Times New Roman"/>
          <w:color w:val="BECDE3"/>
          <w:sz w:val="24"/>
          <w:szCs w:val="24"/>
          <w:lang w:eastAsia="es-CO"/>
        </w:rPr>
        <w:t>Recuerda que el nivel de acceso de </w:t>
      </w:r>
      <w:r w:rsidRPr="00730BCA">
        <w:rPr>
          <w:rFonts w:ascii="Courier New" w:eastAsia="Times New Roman" w:hAnsi="Courier New" w:cs="Courier New"/>
          <w:color w:val="BECDE3"/>
          <w:sz w:val="20"/>
          <w:szCs w:val="20"/>
          <w:shd w:val="clear" w:color="auto" w:fill="0C1633"/>
          <w:lang w:eastAsia="es-CO"/>
        </w:rPr>
        <w:t>default</w:t>
      </w:r>
      <w:r w:rsidRPr="00730BCA">
        <w:rPr>
          <w:rFonts w:ascii="Roboto" w:eastAsia="Times New Roman" w:hAnsi="Roboto" w:cs="Times New Roman"/>
          <w:color w:val="BECDE3"/>
          <w:sz w:val="24"/>
          <w:szCs w:val="24"/>
          <w:lang w:eastAsia="es-CO"/>
        </w:rPr>
        <w:t> y </w:t>
      </w:r>
      <w:proofErr w:type="spellStart"/>
      <w:r w:rsidRPr="00730BCA">
        <w:rPr>
          <w:rFonts w:ascii="Courier New" w:eastAsia="Times New Roman" w:hAnsi="Courier New" w:cs="Courier New"/>
          <w:color w:val="BECDE3"/>
          <w:sz w:val="20"/>
          <w:szCs w:val="20"/>
          <w:shd w:val="clear" w:color="auto" w:fill="0C1633"/>
          <w:lang w:eastAsia="es-CO"/>
        </w:rPr>
        <w:t>private</w:t>
      </w:r>
      <w:proofErr w:type="spellEnd"/>
      <w:r w:rsidRPr="00730BCA">
        <w:rPr>
          <w:rFonts w:ascii="Roboto" w:eastAsia="Times New Roman" w:hAnsi="Roboto" w:cs="Times New Roman"/>
          <w:color w:val="BECDE3"/>
          <w:sz w:val="24"/>
          <w:szCs w:val="24"/>
          <w:lang w:eastAsia="es-CO"/>
        </w:rPr>
        <w:t> son los mismos que estudiamos en clases anteriores.</w:t>
      </w:r>
    </w:p>
    <w:p w14:paraId="3536BDFF"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roofErr w:type="spellStart"/>
      <w:r w:rsidRPr="00730BCA">
        <w:rPr>
          <w:rFonts w:ascii="Courier New" w:eastAsia="Times New Roman" w:hAnsi="Courier New" w:cs="Courier New"/>
          <w:b/>
          <w:bCs/>
          <w:color w:val="F92672"/>
          <w:sz w:val="21"/>
          <w:szCs w:val="21"/>
          <w:shd w:val="clear" w:color="auto" w:fill="0C1633"/>
          <w:lang w:eastAsia="es-CO"/>
        </w:rPr>
        <w:lastRenderedPageBreak/>
        <w:t>public</w:t>
      </w:r>
      <w:proofErr w:type="spellEnd"/>
      <w:r w:rsidRPr="00730BCA">
        <w:rPr>
          <w:rFonts w:ascii="Courier New" w:eastAsia="Times New Roman" w:hAnsi="Courier New" w:cs="Courier New"/>
          <w:color w:val="FFFFFF"/>
          <w:sz w:val="21"/>
          <w:szCs w:val="21"/>
          <w:shd w:val="clear" w:color="auto" w:fill="0C1633"/>
          <w:lang w:eastAsia="es-CO"/>
        </w:rPr>
        <w:t xml:space="preserve"> </w:t>
      </w:r>
      <w:proofErr w:type="gramStart"/>
      <w:r w:rsidRPr="00730BCA">
        <w:rPr>
          <w:rFonts w:ascii="Courier New" w:eastAsia="Times New Roman" w:hAnsi="Courier New" w:cs="Courier New"/>
          <w:b/>
          <w:bCs/>
          <w:color w:val="F92672"/>
          <w:sz w:val="21"/>
          <w:szCs w:val="21"/>
          <w:shd w:val="clear" w:color="auto" w:fill="0C1633"/>
          <w:lang w:eastAsia="es-CO"/>
        </w:rPr>
        <w:t>interface</w:t>
      </w:r>
      <w:proofErr w:type="gramEnd"/>
      <w:r w:rsidRPr="00730BCA">
        <w:rPr>
          <w:rFonts w:ascii="Courier New" w:eastAsia="Times New Roman" w:hAnsi="Courier New" w:cs="Courier New"/>
          <w:color w:val="FFFFFF"/>
          <w:sz w:val="21"/>
          <w:szCs w:val="21"/>
          <w:shd w:val="clear" w:color="auto" w:fill="0C1633"/>
          <w:lang w:eastAsia="es-CO"/>
        </w:rPr>
        <w:t xml:space="preserve"> </w:t>
      </w:r>
      <w:proofErr w:type="spellStart"/>
      <w:r w:rsidRPr="00730BCA">
        <w:rPr>
          <w:rFonts w:ascii="Courier New" w:eastAsia="Times New Roman" w:hAnsi="Courier New" w:cs="Courier New"/>
          <w:b/>
          <w:bCs/>
          <w:color w:val="A6E22E"/>
          <w:sz w:val="21"/>
          <w:szCs w:val="21"/>
          <w:shd w:val="clear" w:color="auto" w:fill="0C1633"/>
          <w:lang w:eastAsia="es-CO"/>
        </w:rPr>
        <w:t>MyInterface</w:t>
      </w:r>
      <w:proofErr w:type="spellEnd"/>
      <w:r w:rsidRPr="00730BCA">
        <w:rPr>
          <w:rFonts w:ascii="Courier New" w:eastAsia="Times New Roman" w:hAnsi="Courier New" w:cs="Courier New"/>
          <w:color w:val="FFFFFF"/>
          <w:sz w:val="21"/>
          <w:szCs w:val="21"/>
          <w:shd w:val="clear" w:color="auto" w:fill="0C1633"/>
          <w:lang w:eastAsia="es-CO"/>
        </w:rPr>
        <w:t xml:space="preserve"> {</w:t>
      </w:r>
    </w:p>
    <w:p w14:paraId="1023B6C8"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Métodos default: nos permite heredar la definición</w:t>
      </w:r>
    </w:p>
    <w:p w14:paraId="4527D3A6"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de la función y también su implementación...</w:t>
      </w:r>
    </w:p>
    <w:p w14:paraId="23EF5B9A"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b/>
          <w:bCs/>
          <w:color w:val="F92672"/>
          <w:sz w:val="21"/>
          <w:szCs w:val="21"/>
          <w:shd w:val="clear" w:color="auto" w:fill="0C1633"/>
          <w:lang w:val="en-US" w:eastAsia="es-CO"/>
        </w:rPr>
        <w:t>default</w:t>
      </w:r>
      <w:r w:rsidRPr="00730BCA">
        <w:rPr>
          <w:rFonts w:ascii="Courier New" w:eastAsia="Times New Roman" w:hAnsi="Courier New" w:cs="Courier New"/>
          <w:color w:val="FFFFFF"/>
          <w:sz w:val="21"/>
          <w:szCs w:val="21"/>
          <w:shd w:val="clear" w:color="auto" w:fill="0C1633"/>
          <w:lang w:val="en-US" w:eastAsia="es-CO"/>
        </w:rPr>
        <w:t xml:space="preserve"> </w:t>
      </w:r>
      <w:r w:rsidRPr="00730BCA">
        <w:rPr>
          <w:rFonts w:ascii="Courier New" w:eastAsia="Times New Roman" w:hAnsi="Courier New" w:cs="Courier New"/>
          <w:b/>
          <w:bCs/>
          <w:color w:val="F92672"/>
          <w:sz w:val="21"/>
          <w:szCs w:val="21"/>
          <w:shd w:val="clear" w:color="auto" w:fill="0C1633"/>
          <w:lang w:val="en-US" w:eastAsia="es-CO"/>
        </w:rPr>
        <w:t>void</w:t>
      </w:r>
      <w:r w:rsidRPr="00730BCA">
        <w:rPr>
          <w:rFonts w:ascii="Courier New" w:eastAsia="Times New Roman" w:hAnsi="Courier New" w:cs="Courier New"/>
          <w:color w:val="FFFFFF"/>
          <w:sz w:val="21"/>
          <w:szCs w:val="21"/>
          <w:shd w:val="clear" w:color="auto" w:fill="0C1633"/>
          <w:lang w:val="en-US" w:eastAsia="es-CO"/>
        </w:rPr>
        <w:t xml:space="preserve"> </w:t>
      </w:r>
      <w:proofErr w:type="spellStart"/>
      <w:proofErr w:type="gramStart"/>
      <w:r w:rsidRPr="00730BCA">
        <w:rPr>
          <w:rFonts w:ascii="Courier New" w:eastAsia="Times New Roman" w:hAnsi="Courier New" w:cs="Courier New"/>
          <w:b/>
          <w:bCs/>
          <w:color w:val="A6E22E"/>
          <w:sz w:val="21"/>
          <w:szCs w:val="21"/>
          <w:shd w:val="clear" w:color="auto" w:fill="0C1633"/>
          <w:lang w:val="en-US" w:eastAsia="es-CO"/>
        </w:rPr>
        <w:t>defaultMethod</w:t>
      </w:r>
      <w:proofErr w:type="spellEnd"/>
      <w:r w:rsidRPr="00730BCA">
        <w:rPr>
          <w:rFonts w:ascii="Courier New" w:eastAsia="Times New Roman" w:hAnsi="Courier New" w:cs="Courier New"/>
          <w:color w:val="FFFFFF"/>
          <w:sz w:val="21"/>
          <w:szCs w:val="21"/>
          <w:shd w:val="clear" w:color="auto" w:fill="0C1633"/>
          <w:lang w:val="en-US" w:eastAsia="es-CO"/>
        </w:rPr>
        <w:t>(</w:t>
      </w:r>
      <w:proofErr w:type="gramEnd"/>
      <w:r w:rsidRPr="00730BCA">
        <w:rPr>
          <w:rFonts w:ascii="Courier New" w:eastAsia="Times New Roman" w:hAnsi="Courier New" w:cs="Courier New"/>
          <w:color w:val="FFFFFF"/>
          <w:sz w:val="21"/>
          <w:szCs w:val="21"/>
          <w:shd w:val="clear" w:color="auto" w:fill="0C1633"/>
          <w:lang w:val="en-US" w:eastAsia="es-CO"/>
        </w:rPr>
        <w:t>) {</w:t>
      </w:r>
    </w:p>
    <w:p w14:paraId="3099E3AF"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30BCA">
        <w:rPr>
          <w:rFonts w:ascii="Courier New" w:eastAsia="Times New Roman" w:hAnsi="Courier New" w:cs="Courier New"/>
          <w:color w:val="FFFFFF"/>
          <w:sz w:val="21"/>
          <w:szCs w:val="21"/>
          <w:shd w:val="clear" w:color="auto" w:fill="0C1633"/>
          <w:lang w:val="en-US" w:eastAsia="es-CO"/>
        </w:rPr>
        <w:t xml:space="preserve">    </w:t>
      </w:r>
      <w:proofErr w:type="spellStart"/>
      <w:proofErr w:type="gramStart"/>
      <w:r w:rsidRPr="00730BCA">
        <w:rPr>
          <w:rFonts w:ascii="Courier New" w:eastAsia="Times New Roman" w:hAnsi="Courier New" w:cs="Courier New"/>
          <w:color w:val="FFFFFF"/>
          <w:sz w:val="21"/>
          <w:szCs w:val="21"/>
          <w:shd w:val="clear" w:color="auto" w:fill="0C1633"/>
          <w:lang w:val="en-US" w:eastAsia="es-CO"/>
        </w:rPr>
        <w:t>privateMethod</w:t>
      </w:r>
      <w:proofErr w:type="spellEnd"/>
      <w:r w:rsidRPr="00730BCA">
        <w:rPr>
          <w:rFonts w:ascii="Courier New" w:eastAsia="Times New Roman" w:hAnsi="Courier New" w:cs="Courier New"/>
          <w:color w:val="FFFFFF"/>
          <w:sz w:val="21"/>
          <w:szCs w:val="21"/>
          <w:shd w:val="clear" w:color="auto" w:fill="0C1633"/>
          <w:lang w:val="en-US" w:eastAsia="es-CO"/>
        </w:rPr>
        <w:t>(</w:t>
      </w:r>
      <w:proofErr w:type="gramEnd"/>
      <w:r w:rsidRPr="00730BCA">
        <w:rPr>
          <w:rFonts w:ascii="Courier New" w:eastAsia="Times New Roman" w:hAnsi="Courier New" w:cs="Courier New"/>
          <w:color w:val="A6E22E"/>
          <w:sz w:val="21"/>
          <w:szCs w:val="21"/>
          <w:shd w:val="clear" w:color="auto" w:fill="0C1633"/>
          <w:lang w:val="en-US" w:eastAsia="es-CO"/>
        </w:rPr>
        <w:t>"Hello from the default method!"</w:t>
      </w:r>
      <w:r w:rsidRPr="00730BCA">
        <w:rPr>
          <w:rFonts w:ascii="Courier New" w:eastAsia="Times New Roman" w:hAnsi="Courier New" w:cs="Courier New"/>
          <w:color w:val="FFFFFF"/>
          <w:sz w:val="21"/>
          <w:szCs w:val="21"/>
          <w:shd w:val="clear" w:color="auto" w:fill="0C1633"/>
          <w:lang w:val="en-US" w:eastAsia="es-CO"/>
        </w:rPr>
        <w:t>);</w:t>
      </w:r>
    </w:p>
    <w:p w14:paraId="1AC08805"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val="en-US" w:eastAsia="es-CO"/>
        </w:rPr>
        <w:t xml:space="preserve">  </w:t>
      </w:r>
      <w:r w:rsidRPr="00730BCA">
        <w:rPr>
          <w:rFonts w:ascii="Courier New" w:eastAsia="Times New Roman" w:hAnsi="Courier New" w:cs="Courier New"/>
          <w:color w:val="FFFFFF"/>
          <w:sz w:val="21"/>
          <w:szCs w:val="21"/>
          <w:shd w:val="clear" w:color="auto" w:fill="0C1633"/>
          <w:lang w:eastAsia="es-CO"/>
        </w:rPr>
        <w:t>}</w:t>
      </w:r>
    </w:p>
    <w:p w14:paraId="672EDA51"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0B7A3F9A"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xml:space="preserve">// Métodos </w:t>
      </w:r>
      <w:proofErr w:type="spellStart"/>
      <w:r w:rsidRPr="00730BCA">
        <w:rPr>
          <w:rFonts w:ascii="Courier New" w:eastAsia="Times New Roman" w:hAnsi="Courier New" w:cs="Courier New"/>
          <w:color w:val="75715E"/>
          <w:sz w:val="21"/>
          <w:szCs w:val="21"/>
          <w:shd w:val="clear" w:color="auto" w:fill="0C1633"/>
          <w:lang w:eastAsia="es-CO"/>
        </w:rPr>
        <w:t>private</w:t>
      </w:r>
      <w:proofErr w:type="spellEnd"/>
      <w:r w:rsidRPr="00730BCA">
        <w:rPr>
          <w:rFonts w:ascii="Courier New" w:eastAsia="Times New Roman" w:hAnsi="Courier New" w:cs="Courier New"/>
          <w:color w:val="75715E"/>
          <w:sz w:val="21"/>
          <w:szCs w:val="21"/>
          <w:shd w:val="clear" w:color="auto" w:fill="0C1633"/>
          <w:lang w:eastAsia="es-CO"/>
        </w:rPr>
        <w:t>: nos permiten definir comportamiento,</w:t>
      </w:r>
    </w:p>
    <w:p w14:paraId="6BE6B92E"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pero solo se puede usar desde otras clases de esta</w:t>
      </w:r>
    </w:p>
    <w:p w14:paraId="0D5B096F"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interfaz, no se hereda a la clase hija....</w:t>
      </w:r>
    </w:p>
    <w:p w14:paraId="78859434"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b/>
          <w:bCs/>
          <w:color w:val="F92672"/>
          <w:sz w:val="21"/>
          <w:szCs w:val="21"/>
          <w:shd w:val="clear" w:color="auto" w:fill="0C1633"/>
          <w:lang w:val="en-US" w:eastAsia="es-CO"/>
        </w:rPr>
        <w:t>private</w:t>
      </w:r>
      <w:r w:rsidRPr="00730BCA">
        <w:rPr>
          <w:rFonts w:ascii="Courier New" w:eastAsia="Times New Roman" w:hAnsi="Courier New" w:cs="Courier New"/>
          <w:color w:val="FFFFFF"/>
          <w:sz w:val="21"/>
          <w:szCs w:val="21"/>
          <w:shd w:val="clear" w:color="auto" w:fill="0C1633"/>
          <w:lang w:val="en-US" w:eastAsia="es-CO"/>
        </w:rPr>
        <w:t xml:space="preserve"> </w:t>
      </w:r>
      <w:r w:rsidRPr="00730BCA">
        <w:rPr>
          <w:rFonts w:ascii="Courier New" w:eastAsia="Times New Roman" w:hAnsi="Courier New" w:cs="Courier New"/>
          <w:b/>
          <w:bCs/>
          <w:color w:val="F92672"/>
          <w:sz w:val="21"/>
          <w:szCs w:val="21"/>
          <w:shd w:val="clear" w:color="auto" w:fill="0C1633"/>
          <w:lang w:val="en-US" w:eastAsia="es-CO"/>
        </w:rPr>
        <w:t>void</w:t>
      </w:r>
      <w:r w:rsidRPr="00730BCA">
        <w:rPr>
          <w:rFonts w:ascii="Courier New" w:eastAsia="Times New Roman" w:hAnsi="Courier New" w:cs="Courier New"/>
          <w:color w:val="FFFFFF"/>
          <w:sz w:val="21"/>
          <w:szCs w:val="21"/>
          <w:shd w:val="clear" w:color="auto" w:fill="0C1633"/>
          <w:lang w:val="en-US" w:eastAsia="es-CO"/>
        </w:rPr>
        <w:t xml:space="preserve"> </w:t>
      </w:r>
      <w:proofErr w:type="spellStart"/>
      <w:proofErr w:type="gramStart"/>
      <w:r w:rsidRPr="00730BCA">
        <w:rPr>
          <w:rFonts w:ascii="Courier New" w:eastAsia="Times New Roman" w:hAnsi="Courier New" w:cs="Courier New"/>
          <w:b/>
          <w:bCs/>
          <w:color w:val="A6E22E"/>
          <w:sz w:val="21"/>
          <w:szCs w:val="21"/>
          <w:shd w:val="clear" w:color="auto" w:fill="0C1633"/>
          <w:lang w:val="en-US" w:eastAsia="es-CO"/>
        </w:rPr>
        <w:t>privateMethod</w:t>
      </w:r>
      <w:proofErr w:type="spellEnd"/>
      <w:r w:rsidRPr="00730BCA">
        <w:rPr>
          <w:rFonts w:ascii="Courier New" w:eastAsia="Times New Roman" w:hAnsi="Courier New" w:cs="Courier New"/>
          <w:color w:val="FFFFFF"/>
          <w:sz w:val="21"/>
          <w:szCs w:val="21"/>
          <w:shd w:val="clear" w:color="auto" w:fill="0C1633"/>
          <w:lang w:val="en-US" w:eastAsia="es-CO"/>
        </w:rPr>
        <w:t>(</w:t>
      </w:r>
      <w:proofErr w:type="gramEnd"/>
      <w:r w:rsidRPr="00730BCA">
        <w:rPr>
          <w:rFonts w:ascii="Courier New" w:eastAsia="Times New Roman" w:hAnsi="Courier New" w:cs="Courier New"/>
          <w:color w:val="FFFFFF"/>
          <w:sz w:val="21"/>
          <w:szCs w:val="21"/>
          <w:shd w:val="clear" w:color="auto" w:fill="0C1633"/>
          <w:lang w:val="en-US" w:eastAsia="es-CO"/>
        </w:rPr>
        <w:t>final String message) {</w:t>
      </w:r>
    </w:p>
    <w:p w14:paraId="37938787"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val="en-US" w:eastAsia="es-CO"/>
        </w:rPr>
        <w:t xml:space="preserve">    </w:t>
      </w:r>
      <w:proofErr w:type="spellStart"/>
      <w:r w:rsidRPr="00730BCA">
        <w:rPr>
          <w:rFonts w:ascii="Courier New" w:eastAsia="Times New Roman" w:hAnsi="Courier New" w:cs="Courier New"/>
          <w:color w:val="FFFFFF"/>
          <w:sz w:val="21"/>
          <w:szCs w:val="21"/>
          <w:shd w:val="clear" w:color="auto" w:fill="0C1633"/>
          <w:lang w:eastAsia="es-CO"/>
        </w:rPr>
        <w:t>System.</w:t>
      </w:r>
      <w:r w:rsidRPr="00730BCA">
        <w:rPr>
          <w:rFonts w:ascii="Courier New" w:eastAsia="Times New Roman" w:hAnsi="Courier New" w:cs="Courier New"/>
          <w:b/>
          <w:bCs/>
          <w:color w:val="F92672"/>
          <w:sz w:val="21"/>
          <w:szCs w:val="21"/>
          <w:shd w:val="clear" w:color="auto" w:fill="0C1633"/>
          <w:lang w:eastAsia="es-CO"/>
        </w:rPr>
        <w:t>out</w:t>
      </w:r>
      <w:r w:rsidRPr="00730BCA">
        <w:rPr>
          <w:rFonts w:ascii="Courier New" w:eastAsia="Times New Roman" w:hAnsi="Courier New" w:cs="Courier New"/>
          <w:color w:val="FFFFFF"/>
          <w:sz w:val="21"/>
          <w:szCs w:val="21"/>
          <w:shd w:val="clear" w:color="auto" w:fill="0C1633"/>
          <w:lang w:eastAsia="es-CO"/>
        </w:rPr>
        <w:t>.println</w:t>
      </w:r>
      <w:proofErr w:type="spellEnd"/>
      <w:r w:rsidRPr="00730BCA">
        <w:rPr>
          <w:rFonts w:ascii="Courier New" w:eastAsia="Times New Roman" w:hAnsi="Courier New" w:cs="Courier New"/>
          <w:color w:val="FFFFFF"/>
          <w:sz w:val="21"/>
          <w:szCs w:val="21"/>
          <w:shd w:val="clear" w:color="auto" w:fill="0C1633"/>
          <w:lang w:eastAsia="es-CO"/>
        </w:rPr>
        <w:t>(</w:t>
      </w:r>
      <w:proofErr w:type="spellStart"/>
      <w:r w:rsidRPr="00730BCA">
        <w:rPr>
          <w:rFonts w:ascii="Courier New" w:eastAsia="Times New Roman" w:hAnsi="Courier New" w:cs="Courier New"/>
          <w:color w:val="FFFFFF"/>
          <w:sz w:val="21"/>
          <w:szCs w:val="21"/>
          <w:shd w:val="clear" w:color="auto" w:fill="0C1633"/>
          <w:lang w:eastAsia="es-CO"/>
        </w:rPr>
        <w:t>message</w:t>
      </w:r>
      <w:proofErr w:type="spellEnd"/>
      <w:r w:rsidRPr="00730BCA">
        <w:rPr>
          <w:rFonts w:ascii="Courier New" w:eastAsia="Times New Roman" w:hAnsi="Courier New" w:cs="Courier New"/>
          <w:color w:val="FFFFFF"/>
          <w:sz w:val="21"/>
          <w:szCs w:val="21"/>
          <w:shd w:val="clear" w:color="auto" w:fill="0C1633"/>
          <w:lang w:eastAsia="es-CO"/>
        </w:rPr>
        <w:t>);</w:t>
      </w:r>
    </w:p>
    <w:p w14:paraId="31C30A9B"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p>
    <w:p w14:paraId="227A9781"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5412F65F"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Métodos abstractos: recuerda que todos los métodos</w:t>
      </w:r>
    </w:p>
    <w:p w14:paraId="7682716D"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r w:rsidRPr="00730BCA">
        <w:rPr>
          <w:rFonts w:ascii="Courier New" w:eastAsia="Times New Roman" w:hAnsi="Courier New" w:cs="Courier New"/>
          <w:color w:val="75715E"/>
          <w:sz w:val="21"/>
          <w:szCs w:val="21"/>
          <w:shd w:val="clear" w:color="auto" w:fill="0C1633"/>
          <w:lang w:eastAsia="es-CO"/>
        </w:rPr>
        <w:t>// son abstractos por defecto...</w:t>
      </w:r>
    </w:p>
    <w:p w14:paraId="0546576A"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 xml:space="preserve">  </w:t>
      </w:r>
      <w:proofErr w:type="spellStart"/>
      <w:r w:rsidRPr="00730BCA">
        <w:rPr>
          <w:rFonts w:ascii="Courier New" w:eastAsia="Times New Roman" w:hAnsi="Courier New" w:cs="Courier New"/>
          <w:b/>
          <w:bCs/>
          <w:color w:val="F92672"/>
          <w:sz w:val="21"/>
          <w:szCs w:val="21"/>
          <w:shd w:val="clear" w:color="auto" w:fill="0C1633"/>
          <w:lang w:eastAsia="es-CO"/>
        </w:rPr>
        <w:t>void</w:t>
      </w:r>
      <w:proofErr w:type="spellEnd"/>
      <w:r w:rsidRPr="00730BCA">
        <w:rPr>
          <w:rFonts w:ascii="Courier New" w:eastAsia="Times New Roman" w:hAnsi="Courier New" w:cs="Courier New"/>
          <w:color w:val="FFFFFF"/>
          <w:sz w:val="21"/>
          <w:szCs w:val="21"/>
          <w:shd w:val="clear" w:color="auto" w:fill="0C1633"/>
          <w:lang w:eastAsia="es-CO"/>
        </w:rPr>
        <w:t xml:space="preserve"> </w:t>
      </w:r>
      <w:proofErr w:type="spellStart"/>
      <w:proofErr w:type="gramStart"/>
      <w:r w:rsidRPr="00730BCA">
        <w:rPr>
          <w:rFonts w:ascii="Courier New" w:eastAsia="Times New Roman" w:hAnsi="Courier New" w:cs="Courier New"/>
          <w:b/>
          <w:bCs/>
          <w:color w:val="A6E22E"/>
          <w:sz w:val="21"/>
          <w:szCs w:val="21"/>
          <w:shd w:val="clear" w:color="auto" w:fill="0C1633"/>
          <w:lang w:eastAsia="es-CO"/>
        </w:rPr>
        <w:t>normalMethod</w:t>
      </w:r>
      <w:proofErr w:type="spellEnd"/>
      <w:r w:rsidRPr="00730BCA">
        <w:rPr>
          <w:rFonts w:ascii="Courier New" w:eastAsia="Times New Roman" w:hAnsi="Courier New" w:cs="Courier New"/>
          <w:color w:val="FFFFFF"/>
          <w:sz w:val="21"/>
          <w:szCs w:val="21"/>
          <w:shd w:val="clear" w:color="auto" w:fill="0C1633"/>
          <w:lang w:eastAsia="es-CO"/>
        </w:rPr>
        <w:t>(</w:t>
      </w:r>
      <w:proofErr w:type="gramEnd"/>
      <w:r w:rsidRPr="00730BCA">
        <w:rPr>
          <w:rFonts w:ascii="Courier New" w:eastAsia="Times New Roman" w:hAnsi="Courier New" w:cs="Courier New"/>
          <w:color w:val="FFFFFF"/>
          <w:sz w:val="21"/>
          <w:szCs w:val="21"/>
          <w:shd w:val="clear" w:color="auto" w:fill="0C1633"/>
          <w:lang w:eastAsia="es-CO"/>
        </w:rPr>
        <w:t>);</w:t>
      </w:r>
    </w:p>
    <w:p w14:paraId="769437E0" w14:textId="77777777" w:rsidR="00730BCA" w:rsidRPr="00730BCA" w:rsidRDefault="00730BCA" w:rsidP="00730BCA">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30BCA">
        <w:rPr>
          <w:rFonts w:ascii="Courier New" w:eastAsia="Times New Roman" w:hAnsi="Courier New" w:cs="Courier New"/>
          <w:color w:val="FFFFFF"/>
          <w:sz w:val="21"/>
          <w:szCs w:val="21"/>
          <w:shd w:val="clear" w:color="auto" w:fill="0C1633"/>
          <w:lang w:eastAsia="es-CO"/>
        </w:rPr>
        <w:t>}</w:t>
      </w:r>
    </w:p>
    <w:p w14:paraId="7D6B9D38" w14:textId="728E06ED" w:rsidR="00730BCA" w:rsidRDefault="00730BCA" w:rsidP="00730BCA">
      <w:pPr>
        <w:spacing w:after="0" w:line="240" w:lineRule="auto"/>
        <w:rPr>
          <w:rFonts w:ascii="Arial" w:hAnsi="Arial" w:cs="Arial"/>
        </w:rPr>
      </w:pPr>
      <w:r w:rsidRPr="00730BCA">
        <w:rPr>
          <w:rFonts w:ascii="Times New Roman" w:eastAsia="Times New Roman" w:hAnsi="Times New Roman" w:cs="Times New Roman"/>
          <w:noProof/>
          <w:sz w:val="24"/>
          <w:szCs w:val="24"/>
          <w:lang w:eastAsia="es-CO"/>
        </w:rPr>
        <w:drawing>
          <wp:inline distT="0" distB="0" distL="0" distR="0" wp14:anchorId="0C3CCD5C" wp14:editId="7E9FE31D">
            <wp:extent cx="5612130" cy="3079115"/>
            <wp:effectExtent l="0" t="0" r="7620" b="6985"/>
            <wp:docPr id="34" name="Imagen 34" descr="Encapsulamiento: 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psulamiento: Modificadores de acces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079115"/>
                    </a:xfrm>
                    <a:prstGeom prst="rect">
                      <a:avLst/>
                    </a:prstGeom>
                    <a:noFill/>
                    <a:ln>
                      <a:noFill/>
                    </a:ln>
                  </pic:spPr>
                </pic:pic>
              </a:graphicData>
            </a:graphic>
          </wp:inline>
        </w:drawing>
      </w:r>
    </w:p>
    <w:p w14:paraId="4DACAD21" w14:textId="37D65F15" w:rsidR="00730BCA" w:rsidRDefault="00730BCA" w:rsidP="00730BCA">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Con este cambio, la interfaz y la clase abstracta parecen ser </w:t>
      </w:r>
      <w:proofErr w:type="spellStart"/>
      <w:r>
        <w:rPr>
          <w:rFonts w:ascii="Roboto" w:hAnsi="Roboto"/>
          <w:color w:val="EFF3F8"/>
          <w:sz w:val="21"/>
          <w:szCs w:val="21"/>
          <w:shd w:val="clear" w:color="auto" w:fill="24385B"/>
        </w:rPr>
        <w:t>practicamente</w:t>
      </w:r>
      <w:proofErr w:type="spellEnd"/>
      <w:r>
        <w:rPr>
          <w:rFonts w:ascii="Roboto" w:hAnsi="Roboto"/>
          <w:color w:val="EFF3F8"/>
          <w:sz w:val="21"/>
          <w:szCs w:val="21"/>
          <w:shd w:val="clear" w:color="auto" w:fill="24385B"/>
        </w:rPr>
        <w:t xml:space="preserve"> lo mismo. Sin embargo, la interfaz sigue siendo una abstracción completa (diseñada para que se implementen todos los métodos). La posibilidad de crear métodos default </w:t>
      </w:r>
      <w:proofErr w:type="spellStart"/>
      <w:r>
        <w:rPr>
          <w:rFonts w:ascii="Roboto" w:hAnsi="Roboto"/>
          <w:color w:val="EFF3F8"/>
          <w:sz w:val="21"/>
          <w:szCs w:val="21"/>
          <w:shd w:val="clear" w:color="auto" w:fill="24385B"/>
        </w:rPr>
        <w:t>parace</w:t>
      </w:r>
      <w:proofErr w:type="spellEnd"/>
      <w:r>
        <w:rPr>
          <w:rFonts w:ascii="Roboto" w:hAnsi="Roboto"/>
          <w:color w:val="EFF3F8"/>
          <w:sz w:val="21"/>
          <w:szCs w:val="21"/>
          <w:shd w:val="clear" w:color="auto" w:fill="24385B"/>
        </w:rPr>
        <w:t xml:space="preserve"> obedecer únicamente a facilitar la actualización de las interfaces sin que esto rompa las clases que ya la implementaban con anterioridad.</w:t>
      </w:r>
    </w:p>
    <w:p w14:paraId="360A8385" w14:textId="4C644574" w:rsidR="00730BCA" w:rsidRDefault="00730BCA" w:rsidP="00730BCA">
      <w:pPr>
        <w:spacing w:after="0" w:line="240" w:lineRule="auto"/>
        <w:rPr>
          <w:rFonts w:ascii="Roboto" w:hAnsi="Roboto"/>
          <w:color w:val="EFF3F8"/>
          <w:sz w:val="21"/>
          <w:szCs w:val="21"/>
          <w:shd w:val="clear" w:color="auto" w:fill="24385B"/>
        </w:rPr>
      </w:pPr>
    </w:p>
    <w:p w14:paraId="1E09C85C" w14:textId="77777777" w:rsidR="00730BCA" w:rsidRDefault="00730BCA" w:rsidP="00730BCA">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br/>
        <w:t>Les comparto mis notas de esta Clase:</w:t>
      </w:r>
    </w:p>
    <w:p w14:paraId="7858306F" w14:textId="77777777" w:rsidR="00730BCA" w:rsidRDefault="00730BCA" w:rsidP="00730BCA">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Interfaces en Java 8 y 9</w:t>
      </w:r>
    </w:p>
    <w:p w14:paraId="6A47094F" w14:textId="77777777" w:rsidR="00730BCA" w:rsidRDefault="00730BCA" w:rsidP="00730BCA">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sintaxis de las interfaces cambio un poco a partir de Java 8 y 9.</w:t>
      </w:r>
    </w:p>
    <w:p w14:paraId="423D069F" w14:textId="77777777" w:rsidR="00730BCA" w:rsidRDefault="00730BCA" w:rsidP="00730BCA">
      <w:pPr>
        <w:pStyle w:val="NormalWeb"/>
        <w:numPr>
          <w:ilvl w:val="0"/>
          <w:numId w:val="10"/>
        </w:numPr>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Java 8</w:t>
      </w:r>
      <w:r>
        <w:rPr>
          <w:rFonts w:ascii="Roboto" w:hAnsi="Roboto"/>
          <w:color w:val="EFF3F8"/>
          <w:sz w:val="21"/>
          <w:szCs w:val="21"/>
        </w:rPr>
        <w:br/>
        <w:t xml:space="preserve">Ya no </w:t>
      </w:r>
      <w:proofErr w:type="gramStart"/>
      <w:r>
        <w:rPr>
          <w:rFonts w:ascii="Roboto" w:hAnsi="Roboto"/>
          <w:color w:val="EFF3F8"/>
          <w:sz w:val="21"/>
          <w:szCs w:val="21"/>
        </w:rPr>
        <w:t>todos los métodos tiene</w:t>
      </w:r>
      <w:proofErr w:type="gramEnd"/>
      <w:r>
        <w:rPr>
          <w:rFonts w:ascii="Roboto" w:hAnsi="Roboto"/>
          <w:color w:val="EFF3F8"/>
          <w:sz w:val="21"/>
          <w:szCs w:val="21"/>
        </w:rPr>
        <w:t xml:space="preserve"> que ser abstractos pues se cuenta con un nuevo modificador de acceso para los métodos, </w:t>
      </w:r>
      <w:r>
        <w:rPr>
          <w:rStyle w:val="CdigoHTML"/>
          <w:color w:val="EFF3F8"/>
          <w:sz w:val="21"/>
          <w:szCs w:val="21"/>
          <w:shd w:val="clear" w:color="auto" w:fill="0C1633"/>
        </w:rPr>
        <w:t>default</w:t>
      </w:r>
      <w:r>
        <w:rPr>
          <w:rFonts w:ascii="Roboto" w:hAnsi="Roboto"/>
          <w:color w:val="EFF3F8"/>
          <w:sz w:val="21"/>
          <w:szCs w:val="21"/>
        </w:rPr>
        <w:t xml:space="preserve">. Esto permite que los métodos dentro de una interfaz puedan tener implementación, y a su vez dicha implementación se puede reutilizar en cualquier Clase sin importar a que familia pertenezca. Este </w:t>
      </w:r>
      <w:r>
        <w:rPr>
          <w:rFonts w:ascii="Roboto" w:hAnsi="Roboto"/>
          <w:color w:val="EFF3F8"/>
          <w:sz w:val="21"/>
          <w:szCs w:val="21"/>
        </w:rPr>
        <w:lastRenderedPageBreak/>
        <w:t>modificador </w:t>
      </w:r>
      <w:r>
        <w:rPr>
          <w:rStyle w:val="CdigoHTML"/>
          <w:color w:val="EFF3F8"/>
          <w:sz w:val="21"/>
          <w:szCs w:val="21"/>
          <w:shd w:val="clear" w:color="auto" w:fill="0C1633"/>
        </w:rPr>
        <w:t>default</w:t>
      </w:r>
      <w:r>
        <w:rPr>
          <w:rFonts w:ascii="Roboto" w:hAnsi="Roboto"/>
          <w:color w:val="EFF3F8"/>
          <w:sz w:val="21"/>
          <w:szCs w:val="21"/>
        </w:rPr>
        <w:t xml:space="preserve"> en las interfaces tiene las mismas reglas y restricciones que en </w:t>
      </w:r>
      <w:proofErr w:type="spellStart"/>
      <w:r>
        <w:rPr>
          <w:rFonts w:ascii="Roboto" w:hAnsi="Roboto"/>
          <w:color w:val="EFF3F8"/>
          <w:sz w:val="21"/>
          <w:szCs w:val="21"/>
        </w:rPr>
        <w:t>en</w:t>
      </w:r>
      <w:proofErr w:type="spellEnd"/>
      <w:r>
        <w:rPr>
          <w:rFonts w:ascii="Roboto" w:hAnsi="Roboto"/>
          <w:color w:val="EFF3F8"/>
          <w:sz w:val="21"/>
          <w:szCs w:val="21"/>
        </w:rPr>
        <w:t xml:space="preserve"> caso de los métodos convencionales, es decir puede ser accedido a nivel de la Clase y por Clases/Interfaces que estén dentro de otro paquete.</w:t>
      </w:r>
    </w:p>
    <w:p w14:paraId="3A33E352" w14:textId="77777777" w:rsidR="00730BCA" w:rsidRDefault="00730BCA" w:rsidP="00730BCA">
      <w:pPr>
        <w:pStyle w:val="NormalWeb"/>
        <w:numPr>
          <w:ilvl w:val="0"/>
          <w:numId w:val="10"/>
        </w:numPr>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Java 9</w:t>
      </w:r>
    </w:p>
    <w:p w14:paraId="73A4874B" w14:textId="77777777" w:rsidR="00730BCA" w:rsidRDefault="00730BCA" w:rsidP="00730BCA">
      <w:pPr>
        <w:pStyle w:val="NormalWeb"/>
        <w:shd w:val="clear" w:color="auto" w:fill="24385B"/>
        <w:spacing w:before="0" w:beforeAutospacing="0" w:after="0" w:afterAutospacing="0"/>
        <w:ind w:left="720"/>
        <w:rPr>
          <w:rFonts w:ascii="Roboto" w:hAnsi="Roboto"/>
          <w:color w:val="EFF3F8"/>
          <w:sz w:val="21"/>
          <w:szCs w:val="21"/>
        </w:rPr>
      </w:pPr>
      <w:r>
        <w:rPr>
          <w:rFonts w:ascii="Roboto" w:hAnsi="Roboto"/>
          <w:color w:val="EFF3F8"/>
          <w:sz w:val="21"/>
          <w:szCs w:val="21"/>
        </w:rPr>
        <w:t>Se puede añadir el modificador de acceso </w:t>
      </w:r>
      <w:proofErr w:type="spellStart"/>
      <w:r>
        <w:rPr>
          <w:rStyle w:val="CdigoHTML"/>
          <w:color w:val="EFF3F8"/>
          <w:sz w:val="21"/>
          <w:szCs w:val="21"/>
          <w:shd w:val="clear" w:color="auto" w:fill="0C1633"/>
        </w:rPr>
        <w:t>private</w:t>
      </w:r>
      <w:proofErr w:type="spellEnd"/>
      <w:r>
        <w:rPr>
          <w:rFonts w:ascii="Roboto" w:hAnsi="Roboto"/>
          <w:color w:val="EFF3F8"/>
          <w:sz w:val="21"/>
          <w:szCs w:val="21"/>
        </w:rPr>
        <w:t> a los métodos de una Interfaz. Este modificador tiene las mismas restricciones que en el caso de los métodos convencionales, es decir, sólo puede ser accedido a nivel de la Clase. También permite hacer una implementación en el método de una Interfaz.</w:t>
      </w:r>
    </w:p>
    <w:p w14:paraId="09E74588"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hljs-keyword"/>
          <w:b/>
          <w:bCs/>
          <w:color w:val="F92672"/>
          <w:sz w:val="21"/>
          <w:szCs w:val="21"/>
          <w:shd w:val="clear" w:color="auto" w:fill="0C1633"/>
          <w:lang w:val="en-US"/>
        </w:rPr>
        <w:t>public</w:t>
      </w:r>
      <w:r w:rsidRPr="00730BCA">
        <w:rPr>
          <w:rStyle w:val="CdigoHTML"/>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interface</w:t>
      </w:r>
      <w:r w:rsidRPr="00730BCA">
        <w:rPr>
          <w:rStyle w:val="hljs-class"/>
          <w:color w:val="FFFFFF"/>
          <w:sz w:val="21"/>
          <w:szCs w:val="21"/>
          <w:shd w:val="clear" w:color="auto" w:fill="0C1633"/>
          <w:lang w:val="en-US"/>
        </w:rPr>
        <w:t xml:space="preserve"> </w:t>
      </w:r>
      <w:proofErr w:type="spellStart"/>
      <w:r w:rsidRPr="00730BCA">
        <w:rPr>
          <w:rStyle w:val="hljs-title"/>
          <w:b/>
          <w:bCs/>
          <w:color w:val="FFFFFF"/>
          <w:sz w:val="21"/>
          <w:szCs w:val="21"/>
          <w:shd w:val="clear" w:color="auto" w:fill="0C1633"/>
          <w:lang w:val="en-US"/>
        </w:rPr>
        <w:t>MyInterface</w:t>
      </w:r>
      <w:proofErr w:type="spellEnd"/>
      <w:r w:rsidRPr="00730BCA">
        <w:rPr>
          <w:rStyle w:val="hljs-class"/>
          <w:color w:val="FFFFFF"/>
          <w:sz w:val="21"/>
          <w:szCs w:val="21"/>
          <w:shd w:val="clear" w:color="auto" w:fill="0C1633"/>
          <w:lang w:val="en-US"/>
        </w:rPr>
        <w:t xml:space="preserve"> </w:t>
      </w:r>
      <w:r w:rsidRPr="00730BCA">
        <w:rPr>
          <w:rStyle w:val="CdigoHTML"/>
          <w:color w:val="FFFFFF"/>
          <w:sz w:val="21"/>
          <w:szCs w:val="21"/>
          <w:shd w:val="clear" w:color="auto" w:fill="0C1633"/>
          <w:lang w:val="en-US"/>
        </w:rPr>
        <w:t>{</w:t>
      </w:r>
    </w:p>
    <w:p w14:paraId="08631A7F"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default</w:t>
      </w:r>
      <w:r w:rsidRPr="00730BCA">
        <w:rPr>
          <w:rStyle w:val="hljs-function"/>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void</w:t>
      </w:r>
      <w:r w:rsidRPr="00730BCA">
        <w:rPr>
          <w:rStyle w:val="hljs-function"/>
          <w:color w:val="FFFFFF"/>
          <w:sz w:val="21"/>
          <w:szCs w:val="21"/>
          <w:shd w:val="clear" w:color="auto" w:fill="0C1633"/>
          <w:lang w:val="en-US"/>
        </w:rPr>
        <w:t xml:space="preserve"> </w:t>
      </w:r>
      <w:proofErr w:type="spellStart"/>
      <w:proofErr w:type="gramStart"/>
      <w:r w:rsidRPr="00730BCA">
        <w:rPr>
          <w:rStyle w:val="hljs-title"/>
          <w:b/>
          <w:bCs/>
          <w:color w:val="A6E22E"/>
          <w:sz w:val="21"/>
          <w:szCs w:val="21"/>
          <w:shd w:val="clear" w:color="auto" w:fill="0C1633"/>
          <w:lang w:val="en-US"/>
        </w:rPr>
        <w:t>defaultMethod</w:t>
      </w:r>
      <w:proofErr w:type="spellEnd"/>
      <w:r w:rsidRPr="00730BCA">
        <w:rPr>
          <w:rStyle w:val="hljs-params"/>
          <w:color w:val="FFFFFF"/>
          <w:sz w:val="21"/>
          <w:szCs w:val="21"/>
          <w:shd w:val="clear" w:color="auto" w:fill="0C1633"/>
          <w:lang w:val="en-US"/>
        </w:rPr>
        <w:t>(</w:t>
      </w:r>
      <w:proofErr w:type="gramEnd"/>
      <w:r w:rsidRPr="00730BCA">
        <w:rPr>
          <w:rStyle w:val="hljs-params"/>
          <w:color w:val="FFFFFF"/>
          <w:sz w:val="21"/>
          <w:szCs w:val="21"/>
          <w:shd w:val="clear" w:color="auto" w:fill="0C1633"/>
          <w:lang w:val="en-US"/>
        </w:rPr>
        <w:t>)</w:t>
      </w:r>
      <w:r w:rsidRPr="00730BCA">
        <w:rPr>
          <w:rStyle w:val="hljs-function"/>
          <w:color w:val="FFFFFF"/>
          <w:sz w:val="21"/>
          <w:szCs w:val="21"/>
          <w:shd w:val="clear" w:color="auto" w:fill="0C1633"/>
          <w:lang w:val="en-US"/>
        </w:rPr>
        <w:t xml:space="preserve"> </w:t>
      </w:r>
      <w:r w:rsidRPr="00730BCA">
        <w:rPr>
          <w:rStyle w:val="CdigoHTML"/>
          <w:color w:val="FFFFFF"/>
          <w:sz w:val="21"/>
          <w:szCs w:val="21"/>
          <w:shd w:val="clear" w:color="auto" w:fill="0C1633"/>
          <w:lang w:val="en-US"/>
        </w:rPr>
        <w:t>{</w:t>
      </w:r>
    </w:p>
    <w:p w14:paraId="5CFC346E"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roofErr w:type="spellStart"/>
      <w:proofErr w:type="gramStart"/>
      <w:r w:rsidRPr="00730BCA">
        <w:rPr>
          <w:rStyle w:val="CdigoHTML"/>
          <w:color w:val="FFFFFF"/>
          <w:sz w:val="21"/>
          <w:szCs w:val="21"/>
          <w:shd w:val="clear" w:color="auto" w:fill="0C1633"/>
          <w:lang w:val="en-US"/>
        </w:rPr>
        <w:t>privateMethod</w:t>
      </w:r>
      <w:proofErr w:type="spellEnd"/>
      <w:r w:rsidRPr="00730BCA">
        <w:rPr>
          <w:rStyle w:val="CdigoHTML"/>
          <w:color w:val="FFFFFF"/>
          <w:sz w:val="21"/>
          <w:szCs w:val="21"/>
          <w:shd w:val="clear" w:color="auto" w:fill="0C1633"/>
          <w:lang w:val="en-US"/>
        </w:rPr>
        <w:t>(</w:t>
      </w:r>
      <w:proofErr w:type="gramEnd"/>
      <w:r w:rsidRPr="00730BCA">
        <w:rPr>
          <w:rStyle w:val="hljs-string"/>
          <w:color w:val="A6E22E"/>
          <w:sz w:val="21"/>
          <w:szCs w:val="21"/>
          <w:shd w:val="clear" w:color="auto" w:fill="0C1633"/>
          <w:lang w:val="en-US"/>
        </w:rPr>
        <w:t>"Hello from the default method!"</w:t>
      </w:r>
      <w:r w:rsidRPr="00730BCA">
        <w:rPr>
          <w:rStyle w:val="CdigoHTML"/>
          <w:color w:val="FFFFFF"/>
          <w:sz w:val="21"/>
          <w:szCs w:val="21"/>
          <w:shd w:val="clear" w:color="auto" w:fill="0C1633"/>
          <w:lang w:val="en-US"/>
        </w:rPr>
        <w:t>)</w:t>
      </w:r>
    </w:p>
    <w:p w14:paraId="527445F0"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
    <w:p w14:paraId="51ABEA31"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
    <w:p w14:paraId="4B444A1E"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private</w:t>
      </w:r>
      <w:r w:rsidRPr="00730BCA">
        <w:rPr>
          <w:rStyle w:val="hljs-function"/>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void</w:t>
      </w:r>
      <w:r w:rsidRPr="00730BCA">
        <w:rPr>
          <w:rStyle w:val="hljs-function"/>
          <w:color w:val="FFFFFF"/>
          <w:sz w:val="21"/>
          <w:szCs w:val="21"/>
          <w:shd w:val="clear" w:color="auto" w:fill="0C1633"/>
          <w:lang w:val="en-US"/>
        </w:rPr>
        <w:t xml:space="preserve"> </w:t>
      </w:r>
      <w:proofErr w:type="spellStart"/>
      <w:proofErr w:type="gramStart"/>
      <w:r w:rsidRPr="00730BCA">
        <w:rPr>
          <w:rStyle w:val="hljs-title"/>
          <w:b/>
          <w:bCs/>
          <w:color w:val="A6E22E"/>
          <w:sz w:val="21"/>
          <w:szCs w:val="21"/>
          <w:shd w:val="clear" w:color="auto" w:fill="0C1633"/>
          <w:lang w:val="en-US"/>
        </w:rPr>
        <w:t>privateMethod</w:t>
      </w:r>
      <w:proofErr w:type="spellEnd"/>
      <w:r w:rsidRPr="00730BCA">
        <w:rPr>
          <w:rStyle w:val="hljs-params"/>
          <w:color w:val="FFFFFF"/>
          <w:sz w:val="21"/>
          <w:szCs w:val="21"/>
          <w:shd w:val="clear" w:color="auto" w:fill="0C1633"/>
          <w:lang w:val="en-US"/>
        </w:rPr>
        <w:t>(</w:t>
      </w:r>
      <w:proofErr w:type="gramEnd"/>
      <w:r w:rsidRPr="00730BCA">
        <w:rPr>
          <w:rStyle w:val="hljs-keyword"/>
          <w:b/>
          <w:bCs/>
          <w:color w:val="F92672"/>
          <w:sz w:val="21"/>
          <w:szCs w:val="21"/>
          <w:shd w:val="clear" w:color="auto" w:fill="0C1633"/>
          <w:lang w:val="en-US"/>
        </w:rPr>
        <w:t>final</w:t>
      </w:r>
      <w:r w:rsidRPr="00730BCA">
        <w:rPr>
          <w:rStyle w:val="hljs-params"/>
          <w:color w:val="FFFFFF"/>
          <w:sz w:val="21"/>
          <w:szCs w:val="21"/>
          <w:shd w:val="clear" w:color="auto" w:fill="0C1633"/>
          <w:lang w:val="en-US"/>
        </w:rPr>
        <w:t xml:space="preserve"> String string)</w:t>
      </w:r>
      <w:r w:rsidRPr="00730BCA">
        <w:rPr>
          <w:rStyle w:val="hljs-function"/>
          <w:color w:val="FFFFFF"/>
          <w:sz w:val="21"/>
          <w:szCs w:val="21"/>
          <w:shd w:val="clear" w:color="auto" w:fill="0C1633"/>
          <w:lang w:val="en-US"/>
        </w:rPr>
        <w:t xml:space="preserve"> </w:t>
      </w:r>
      <w:r w:rsidRPr="00730BCA">
        <w:rPr>
          <w:rStyle w:val="CdigoHTML"/>
          <w:color w:val="FFFFFF"/>
          <w:sz w:val="21"/>
          <w:szCs w:val="21"/>
          <w:shd w:val="clear" w:color="auto" w:fill="0C1633"/>
          <w:lang w:val="en-US"/>
        </w:rPr>
        <w:t>{</w:t>
      </w:r>
    </w:p>
    <w:p w14:paraId="15DC4575"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roofErr w:type="spellStart"/>
      <w:r w:rsidRPr="00730BCA">
        <w:rPr>
          <w:rStyle w:val="CdigoHTML"/>
          <w:color w:val="FFFFFF"/>
          <w:sz w:val="21"/>
          <w:szCs w:val="21"/>
          <w:shd w:val="clear" w:color="auto" w:fill="0C1633"/>
          <w:lang w:val="en-US"/>
        </w:rPr>
        <w:t>System.out.println</w:t>
      </w:r>
      <w:proofErr w:type="spellEnd"/>
      <w:r w:rsidRPr="00730BCA">
        <w:rPr>
          <w:rStyle w:val="CdigoHTML"/>
          <w:color w:val="FFFFFF"/>
          <w:sz w:val="21"/>
          <w:szCs w:val="21"/>
          <w:shd w:val="clear" w:color="auto" w:fill="0C1633"/>
          <w:lang w:val="en-US"/>
        </w:rPr>
        <w:t>(string</w:t>
      </w:r>
      <w:proofErr w:type="gramStart"/>
      <w:r w:rsidRPr="00730BCA">
        <w:rPr>
          <w:rStyle w:val="CdigoHTML"/>
          <w:color w:val="FFFFFF"/>
          <w:sz w:val="21"/>
          <w:szCs w:val="21"/>
          <w:shd w:val="clear" w:color="auto" w:fill="0C1633"/>
          <w:lang w:val="en-US"/>
        </w:rPr>
        <w:t>);</w:t>
      </w:r>
      <w:proofErr w:type="gramEnd"/>
    </w:p>
    <w:p w14:paraId="3E6143D7"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
    <w:p w14:paraId="34745AA2"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p>
    <w:p w14:paraId="6EC5D649" w14:textId="77777777" w:rsidR="00730BCA" w:rsidRPr="00730BCA" w:rsidRDefault="00730BCA" w:rsidP="00730BCA">
      <w:pPr>
        <w:pStyle w:val="HTMLconformatoprevio"/>
        <w:shd w:val="clear" w:color="auto" w:fill="242620"/>
        <w:rPr>
          <w:rStyle w:val="CdigoHTML"/>
          <w:color w:val="FFFFFF"/>
          <w:sz w:val="21"/>
          <w:szCs w:val="21"/>
          <w:shd w:val="clear" w:color="auto" w:fill="0C1633"/>
          <w:lang w:val="en-US"/>
        </w:rPr>
      </w:pPr>
      <w:r w:rsidRPr="00730BCA">
        <w:rPr>
          <w:rStyle w:val="CdigoHTML"/>
          <w:color w:val="FFFFFF"/>
          <w:sz w:val="21"/>
          <w:szCs w:val="21"/>
          <w:shd w:val="clear" w:color="auto" w:fill="0C1633"/>
          <w:lang w:val="en-US"/>
        </w:rPr>
        <w:t xml:space="preserve">    </w:t>
      </w:r>
      <w:r w:rsidRPr="00730BCA">
        <w:rPr>
          <w:rStyle w:val="hljs-keyword"/>
          <w:b/>
          <w:bCs/>
          <w:color w:val="F92672"/>
          <w:sz w:val="21"/>
          <w:szCs w:val="21"/>
          <w:shd w:val="clear" w:color="auto" w:fill="0C1633"/>
          <w:lang w:val="en-US"/>
        </w:rPr>
        <w:t>void</w:t>
      </w:r>
      <w:r w:rsidRPr="00730BCA">
        <w:rPr>
          <w:rStyle w:val="hljs-function"/>
          <w:color w:val="FFFFFF"/>
          <w:sz w:val="21"/>
          <w:szCs w:val="21"/>
          <w:shd w:val="clear" w:color="auto" w:fill="0C1633"/>
          <w:lang w:val="en-US"/>
        </w:rPr>
        <w:t xml:space="preserve"> </w:t>
      </w:r>
      <w:proofErr w:type="spellStart"/>
      <w:proofErr w:type="gramStart"/>
      <w:r w:rsidRPr="00730BCA">
        <w:rPr>
          <w:rStyle w:val="hljs-title"/>
          <w:b/>
          <w:bCs/>
          <w:color w:val="A6E22E"/>
          <w:sz w:val="21"/>
          <w:szCs w:val="21"/>
          <w:shd w:val="clear" w:color="auto" w:fill="0C1633"/>
          <w:lang w:val="en-US"/>
        </w:rPr>
        <w:t>normalMethod</w:t>
      </w:r>
      <w:proofErr w:type="spellEnd"/>
      <w:r w:rsidRPr="00730BCA">
        <w:rPr>
          <w:rStyle w:val="hljs-params"/>
          <w:color w:val="FFFFFF"/>
          <w:sz w:val="21"/>
          <w:szCs w:val="21"/>
          <w:shd w:val="clear" w:color="auto" w:fill="0C1633"/>
          <w:lang w:val="en-US"/>
        </w:rPr>
        <w:t>(</w:t>
      </w:r>
      <w:proofErr w:type="gramEnd"/>
      <w:r w:rsidRPr="00730BCA">
        <w:rPr>
          <w:rStyle w:val="hljs-params"/>
          <w:color w:val="FFFFFF"/>
          <w:sz w:val="21"/>
          <w:szCs w:val="21"/>
          <w:shd w:val="clear" w:color="auto" w:fill="0C1633"/>
          <w:lang w:val="en-US"/>
        </w:rPr>
        <w:t>)</w:t>
      </w:r>
      <w:r w:rsidRPr="00730BCA">
        <w:rPr>
          <w:rStyle w:val="CdigoHTML"/>
          <w:color w:val="FFFFFF"/>
          <w:sz w:val="21"/>
          <w:szCs w:val="21"/>
          <w:shd w:val="clear" w:color="auto" w:fill="0C1633"/>
          <w:lang w:val="en-US"/>
        </w:rPr>
        <w:t>;</w:t>
      </w:r>
    </w:p>
    <w:p w14:paraId="36BA9BC4" w14:textId="77777777" w:rsidR="00730BCA" w:rsidRDefault="00730BCA" w:rsidP="00730BCA">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FF681C0" w14:textId="77777777" w:rsidR="00730BCA" w:rsidRDefault="00730BCA" w:rsidP="00730BCA">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Este tipo de interfaces son muy útiles al trabajar con bases de datos.</w:t>
      </w:r>
    </w:p>
    <w:p w14:paraId="3DC95F90" w14:textId="3442C7E4" w:rsidR="00730BCA" w:rsidRDefault="00730BCA" w:rsidP="00730BCA">
      <w:pPr>
        <w:spacing w:after="0" w:line="240" w:lineRule="auto"/>
        <w:rPr>
          <w:rFonts w:ascii="Arial" w:hAnsi="Arial" w:cs="Arial"/>
        </w:rPr>
      </w:pPr>
    </w:p>
    <w:p w14:paraId="2CF54206" w14:textId="77777777" w:rsidR="00051FB9" w:rsidRDefault="00051FB9" w:rsidP="00051FB9">
      <w:pPr>
        <w:pStyle w:val="Ttulo1"/>
        <w:shd w:val="clear" w:color="auto" w:fill="121F3D"/>
        <w:spacing w:before="161" w:beforeAutospacing="0" w:after="161" w:afterAutospacing="0"/>
        <w:rPr>
          <w:rFonts w:ascii="Roboto" w:hAnsi="Roboto"/>
          <w:color w:val="EFF3F8"/>
        </w:rPr>
      </w:pPr>
      <w:r>
        <w:rPr>
          <w:rFonts w:ascii="Roboto" w:hAnsi="Roboto"/>
          <w:color w:val="EFF3F8"/>
        </w:rPr>
        <w:t>Herencia en interfaces</w:t>
      </w:r>
    </w:p>
    <w:p w14:paraId="71705177" w14:textId="77777777" w:rsidR="00051FB9" w:rsidRDefault="00051FB9" w:rsidP="00051FB9">
      <w:pPr>
        <w:pStyle w:val="NormalWeb"/>
        <w:shd w:val="clear" w:color="auto" w:fill="121F3D"/>
        <w:rPr>
          <w:rFonts w:ascii="Roboto" w:hAnsi="Roboto"/>
          <w:color w:val="EFF3F8"/>
          <w:sz w:val="27"/>
          <w:szCs w:val="27"/>
        </w:rPr>
      </w:pPr>
      <w:r>
        <w:rPr>
          <w:rFonts w:ascii="Roboto" w:hAnsi="Roboto"/>
          <w:color w:val="EFF3F8"/>
          <w:sz w:val="27"/>
          <w:szCs w:val="27"/>
        </w:rPr>
        <w:t xml:space="preserve">Las interfaces pueden heredar de otras interfaces utilizando la palabra clave </w:t>
      </w:r>
      <w:proofErr w:type="spellStart"/>
      <w:r>
        <w:rPr>
          <w:rFonts w:ascii="Roboto" w:hAnsi="Roboto"/>
          <w:color w:val="EFF3F8"/>
          <w:sz w:val="27"/>
          <w:szCs w:val="27"/>
        </w:rPr>
        <w:t>extends</w:t>
      </w:r>
      <w:proofErr w:type="spellEnd"/>
      <w:r>
        <w:rPr>
          <w:rFonts w:ascii="Roboto" w:hAnsi="Roboto"/>
          <w:color w:val="EFF3F8"/>
          <w:sz w:val="27"/>
          <w:szCs w:val="27"/>
        </w:rPr>
        <w:t>, el concepto de herencia se aplicará como naturalmente se practica en clases, es decir, la interfaz heredará y adquirirá los métodos de la interfaz padre.</w:t>
      </w:r>
    </w:p>
    <w:p w14:paraId="7CF2493F" w14:textId="77777777" w:rsidR="00051FB9" w:rsidRDefault="00051FB9" w:rsidP="00051FB9">
      <w:pPr>
        <w:pStyle w:val="NormalWeb"/>
        <w:shd w:val="clear" w:color="auto" w:fill="121F3D"/>
        <w:rPr>
          <w:rFonts w:ascii="Roboto" w:hAnsi="Roboto"/>
          <w:color w:val="EFF3F8"/>
          <w:sz w:val="27"/>
          <w:szCs w:val="27"/>
        </w:rPr>
      </w:pPr>
      <w:r>
        <w:rPr>
          <w:rFonts w:ascii="Roboto" w:hAnsi="Roboto"/>
          <w:color w:val="EFF3F8"/>
          <w:sz w:val="27"/>
          <w:szCs w:val="27"/>
        </w:rPr>
        <w:t>Una cosa interesante que sucede en caso de herencia con interfaces es que, aquí sí es permitido la herencia múltiple como ves a continuación:</w:t>
      </w:r>
    </w:p>
    <w:p w14:paraId="75F10260"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hljs-keyword"/>
          <w:b/>
          <w:bCs/>
          <w:color w:val="F92672"/>
          <w:spacing w:val="4"/>
          <w:lang w:val="en-US"/>
        </w:rPr>
        <w:t>public</w:t>
      </w:r>
      <w:r w:rsidRPr="00051FB9">
        <w:rPr>
          <w:rStyle w:val="CdigoHTML"/>
          <w:color w:val="FFFFFF"/>
          <w:spacing w:val="4"/>
          <w:lang w:val="en-US"/>
        </w:rPr>
        <w:t xml:space="preserve"> </w:t>
      </w:r>
      <w:r w:rsidRPr="00051FB9">
        <w:rPr>
          <w:rStyle w:val="hljs-keyword"/>
          <w:b/>
          <w:bCs/>
          <w:color w:val="F92672"/>
          <w:spacing w:val="4"/>
          <w:lang w:val="en-US"/>
        </w:rPr>
        <w:t>interface</w:t>
      </w:r>
      <w:r w:rsidRPr="00051FB9">
        <w:rPr>
          <w:rStyle w:val="hljs-class"/>
          <w:color w:val="FFFFFF"/>
          <w:spacing w:val="4"/>
          <w:lang w:val="en-US"/>
        </w:rPr>
        <w:t xml:space="preserve"> </w:t>
      </w:r>
      <w:proofErr w:type="spellStart"/>
      <w:r w:rsidRPr="00051FB9">
        <w:rPr>
          <w:rStyle w:val="hljs-title"/>
          <w:b/>
          <w:bCs/>
          <w:color w:val="FFFFFF"/>
          <w:spacing w:val="4"/>
          <w:lang w:val="en-US"/>
        </w:rPr>
        <w:t>IReadable</w:t>
      </w:r>
      <w:proofErr w:type="spellEnd"/>
      <w:r w:rsidRPr="00051FB9">
        <w:rPr>
          <w:rStyle w:val="hljs-class"/>
          <w:color w:val="FFFFFF"/>
          <w:spacing w:val="4"/>
          <w:lang w:val="en-US"/>
        </w:rPr>
        <w:t xml:space="preserve"> </w:t>
      </w:r>
      <w:r w:rsidRPr="00051FB9">
        <w:rPr>
          <w:rStyle w:val="CdigoHTML"/>
          <w:color w:val="FFFFFF"/>
          <w:spacing w:val="4"/>
          <w:lang w:val="en-US"/>
        </w:rPr>
        <w:t>{</w:t>
      </w:r>
    </w:p>
    <w:p w14:paraId="39F50CE5"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w:t>
      </w:r>
      <w:r w:rsidRPr="00051FB9">
        <w:rPr>
          <w:rStyle w:val="hljs-keyword"/>
          <w:b/>
          <w:bCs/>
          <w:color w:val="F92672"/>
          <w:spacing w:val="4"/>
          <w:lang w:val="en-US"/>
        </w:rPr>
        <w:t>void</w:t>
      </w:r>
      <w:r w:rsidRPr="00051FB9">
        <w:rPr>
          <w:rStyle w:val="hljs-function"/>
          <w:color w:val="FFFFFF"/>
          <w:spacing w:val="4"/>
          <w:lang w:val="en-US"/>
        </w:rPr>
        <w:t xml:space="preserve"> </w:t>
      </w:r>
      <w:proofErr w:type="gramStart"/>
      <w:r w:rsidRPr="00051FB9">
        <w:rPr>
          <w:rStyle w:val="hljs-title"/>
          <w:b/>
          <w:bCs/>
          <w:color w:val="A6E22E"/>
          <w:spacing w:val="4"/>
          <w:lang w:val="en-US"/>
        </w:rPr>
        <w:t>read</w:t>
      </w:r>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08FC75F3"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w:t>
      </w:r>
    </w:p>
    <w:p w14:paraId="5845AD10" w14:textId="77777777" w:rsidR="00051FB9" w:rsidRPr="00051FB9" w:rsidRDefault="00051FB9" w:rsidP="00051FB9">
      <w:pPr>
        <w:pStyle w:val="HTMLconformatoprevio"/>
        <w:shd w:val="clear" w:color="auto" w:fill="0C1633"/>
        <w:rPr>
          <w:rStyle w:val="CdigoHTML"/>
          <w:color w:val="FFFFFF"/>
          <w:spacing w:val="4"/>
          <w:lang w:val="en-US"/>
        </w:rPr>
      </w:pPr>
    </w:p>
    <w:p w14:paraId="040D2B16" w14:textId="77777777" w:rsidR="00051FB9" w:rsidRPr="00051FB9" w:rsidRDefault="00051FB9" w:rsidP="00051FB9">
      <w:pPr>
        <w:pStyle w:val="HTMLconformatoprevio"/>
        <w:shd w:val="clear" w:color="auto" w:fill="0C1633"/>
        <w:rPr>
          <w:rStyle w:val="CdigoHTML"/>
          <w:color w:val="FFFFFF"/>
          <w:spacing w:val="4"/>
          <w:lang w:val="en-US"/>
        </w:rPr>
      </w:pPr>
    </w:p>
    <w:p w14:paraId="083AB088"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hljs-keyword"/>
          <w:b/>
          <w:bCs/>
          <w:color w:val="F92672"/>
          <w:spacing w:val="4"/>
          <w:lang w:val="en-US"/>
        </w:rPr>
        <w:t>public</w:t>
      </w:r>
      <w:r w:rsidRPr="00051FB9">
        <w:rPr>
          <w:rStyle w:val="CdigoHTML"/>
          <w:color w:val="FFFFFF"/>
          <w:spacing w:val="4"/>
          <w:lang w:val="en-US"/>
        </w:rPr>
        <w:t xml:space="preserve"> </w:t>
      </w:r>
      <w:r w:rsidRPr="00051FB9">
        <w:rPr>
          <w:rStyle w:val="hljs-keyword"/>
          <w:b/>
          <w:bCs/>
          <w:color w:val="F92672"/>
          <w:spacing w:val="4"/>
          <w:lang w:val="en-US"/>
        </w:rPr>
        <w:t>interface</w:t>
      </w:r>
      <w:r w:rsidRPr="00051FB9">
        <w:rPr>
          <w:rStyle w:val="hljs-class"/>
          <w:color w:val="FFFFFF"/>
          <w:spacing w:val="4"/>
          <w:lang w:val="en-US"/>
        </w:rPr>
        <w:t xml:space="preserve"> </w:t>
      </w:r>
      <w:r w:rsidRPr="00051FB9">
        <w:rPr>
          <w:rStyle w:val="hljs-title"/>
          <w:b/>
          <w:bCs/>
          <w:color w:val="FFFFFF"/>
          <w:spacing w:val="4"/>
          <w:lang w:val="en-US"/>
        </w:rPr>
        <w:t>Visualizable</w:t>
      </w:r>
      <w:r w:rsidRPr="00051FB9">
        <w:rPr>
          <w:rStyle w:val="hljs-class"/>
          <w:color w:val="FFFFFF"/>
          <w:spacing w:val="4"/>
          <w:lang w:val="en-US"/>
        </w:rPr>
        <w:t xml:space="preserve"> </w:t>
      </w:r>
      <w:r w:rsidRPr="00051FB9">
        <w:rPr>
          <w:rStyle w:val="hljs-keyword"/>
          <w:b/>
          <w:bCs/>
          <w:color w:val="F92672"/>
          <w:spacing w:val="4"/>
          <w:lang w:val="en-US"/>
        </w:rPr>
        <w:t>extends</w:t>
      </w:r>
      <w:r w:rsidRPr="00051FB9">
        <w:rPr>
          <w:rStyle w:val="hljs-class"/>
          <w:color w:val="FFFFFF"/>
          <w:spacing w:val="4"/>
          <w:lang w:val="en-US"/>
        </w:rPr>
        <w:t xml:space="preserve"> </w:t>
      </w:r>
      <w:proofErr w:type="spellStart"/>
      <w:r w:rsidRPr="00051FB9">
        <w:rPr>
          <w:rStyle w:val="hljs-title"/>
          <w:b/>
          <w:bCs/>
          <w:color w:val="FFFFFF"/>
          <w:spacing w:val="4"/>
          <w:lang w:val="en-US"/>
        </w:rPr>
        <w:t>IReadable</w:t>
      </w:r>
      <w:proofErr w:type="spellEnd"/>
      <w:r w:rsidRPr="00051FB9">
        <w:rPr>
          <w:rStyle w:val="hljs-class"/>
          <w:color w:val="FFFFFF"/>
          <w:spacing w:val="4"/>
          <w:lang w:val="en-US"/>
        </w:rPr>
        <w:t xml:space="preserve">, </w:t>
      </w:r>
      <w:r w:rsidRPr="00051FB9">
        <w:rPr>
          <w:rStyle w:val="hljs-title"/>
          <w:b/>
          <w:bCs/>
          <w:color w:val="FFFFFF"/>
          <w:spacing w:val="4"/>
          <w:lang w:val="en-US"/>
        </w:rPr>
        <w:t>Serializable</w:t>
      </w:r>
      <w:r w:rsidRPr="00051FB9">
        <w:rPr>
          <w:rStyle w:val="hljs-class"/>
          <w:color w:val="FFFFFF"/>
          <w:spacing w:val="4"/>
          <w:lang w:val="en-US"/>
        </w:rPr>
        <w:t xml:space="preserve"> </w:t>
      </w:r>
      <w:r w:rsidRPr="00051FB9">
        <w:rPr>
          <w:rStyle w:val="CdigoHTML"/>
          <w:color w:val="FFFFFF"/>
          <w:spacing w:val="4"/>
          <w:lang w:val="en-US"/>
        </w:rPr>
        <w:t>{</w:t>
      </w:r>
    </w:p>
    <w:p w14:paraId="4E92F419"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w:t>
      </w:r>
      <w:r w:rsidRPr="00051FB9">
        <w:rPr>
          <w:rStyle w:val="hljs-keyword"/>
          <w:b/>
          <w:bCs/>
          <w:color w:val="F92672"/>
          <w:spacing w:val="4"/>
          <w:lang w:val="en-US"/>
        </w:rPr>
        <w:t>void</w:t>
      </w:r>
      <w:r w:rsidRPr="00051FB9">
        <w:rPr>
          <w:rStyle w:val="hljs-function"/>
          <w:color w:val="FFFFFF"/>
          <w:spacing w:val="4"/>
          <w:lang w:val="en-US"/>
        </w:rPr>
        <w:t xml:space="preserve"> </w:t>
      </w:r>
      <w:proofErr w:type="spellStart"/>
      <w:proofErr w:type="gramStart"/>
      <w:r w:rsidRPr="00051FB9">
        <w:rPr>
          <w:rStyle w:val="hljs-title"/>
          <w:b/>
          <w:bCs/>
          <w:color w:val="A6E22E"/>
          <w:spacing w:val="4"/>
          <w:lang w:val="en-US"/>
        </w:rPr>
        <w:t>setViewed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76AB40BD"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Boolean </w:t>
      </w:r>
      <w:proofErr w:type="spellStart"/>
      <w:proofErr w:type="gramStart"/>
      <w:r w:rsidRPr="00051FB9">
        <w:rPr>
          <w:rStyle w:val="hljs-title"/>
          <w:b/>
          <w:bCs/>
          <w:color w:val="A6E22E"/>
          <w:spacing w:val="4"/>
          <w:lang w:val="en-US"/>
        </w:rPr>
        <w:t>isViewed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22DF94D0"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String </w:t>
      </w:r>
      <w:proofErr w:type="spellStart"/>
      <w:proofErr w:type="gramStart"/>
      <w:r w:rsidRPr="00051FB9">
        <w:rPr>
          <w:rStyle w:val="hljs-title"/>
          <w:b/>
          <w:bCs/>
          <w:color w:val="A6E22E"/>
          <w:spacing w:val="4"/>
          <w:lang w:val="en-US"/>
        </w:rPr>
        <w:t>timeViewed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765CB6AB" w14:textId="77777777" w:rsidR="00051FB9" w:rsidRDefault="00051FB9" w:rsidP="00051FB9">
      <w:pPr>
        <w:pStyle w:val="HTMLconformatoprevio"/>
        <w:shd w:val="clear" w:color="auto" w:fill="0C1633"/>
        <w:rPr>
          <w:rStyle w:val="CdigoHTML"/>
          <w:color w:val="FFFFFF"/>
          <w:spacing w:val="4"/>
        </w:rPr>
      </w:pPr>
      <w:r>
        <w:rPr>
          <w:rStyle w:val="CdigoHTML"/>
          <w:color w:val="FFFFFF"/>
          <w:spacing w:val="4"/>
        </w:rPr>
        <w:t>}</w:t>
      </w:r>
    </w:p>
    <w:p w14:paraId="5DD8A66B" w14:textId="77777777" w:rsidR="00051FB9" w:rsidRDefault="00051FB9" w:rsidP="00051FB9">
      <w:pPr>
        <w:pStyle w:val="NormalWeb"/>
        <w:shd w:val="clear" w:color="auto" w:fill="121F3D"/>
        <w:rPr>
          <w:rFonts w:ascii="Roboto" w:hAnsi="Roboto"/>
          <w:color w:val="EFF3F8"/>
          <w:sz w:val="27"/>
          <w:szCs w:val="27"/>
        </w:rPr>
      </w:pPr>
      <w:proofErr w:type="gramStart"/>
      <w:r>
        <w:rPr>
          <w:rFonts w:ascii="Roboto" w:hAnsi="Roboto"/>
          <w:color w:val="EFF3F8"/>
          <w:sz w:val="27"/>
          <w:szCs w:val="27"/>
        </w:rPr>
        <w:t>Además</w:t>
      </w:r>
      <w:proofErr w:type="gramEnd"/>
      <w:r>
        <w:rPr>
          <w:rFonts w:ascii="Roboto" w:hAnsi="Roboto"/>
          <w:color w:val="EFF3F8"/>
          <w:sz w:val="27"/>
          <w:szCs w:val="27"/>
        </w:rPr>
        <w:t xml:space="preserve"> siguiendo las implementaciones de métodos default y </w:t>
      </w:r>
      <w:proofErr w:type="spellStart"/>
      <w:r>
        <w:rPr>
          <w:rFonts w:ascii="Roboto" w:hAnsi="Roboto"/>
          <w:color w:val="EFF3F8"/>
          <w:sz w:val="27"/>
          <w:szCs w:val="27"/>
        </w:rPr>
        <w:t>private</w:t>
      </w:r>
      <w:proofErr w:type="spellEnd"/>
      <w:r>
        <w:rPr>
          <w:rFonts w:ascii="Roboto" w:hAnsi="Roboto"/>
          <w:color w:val="EFF3F8"/>
          <w:sz w:val="27"/>
          <w:szCs w:val="27"/>
        </w:rPr>
        <w:t xml:space="preserve"> de las versiones Java 8 y 9 respectivamente podemos </w:t>
      </w:r>
      <w:proofErr w:type="spellStart"/>
      <w:r>
        <w:rPr>
          <w:rFonts w:ascii="Roboto" w:hAnsi="Roboto"/>
          <w:color w:val="EFF3F8"/>
          <w:sz w:val="27"/>
          <w:szCs w:val="27"/>
        </w:rPr>
        <w:t>sobreescribir</w:t>
      </w:r>
      <w:proofErr w:type="spellEnd"/>
      <w:r>
        <w:rPr>
          <w:rFonts w:ascii="Roboto" w:hAnsi="Roboto"/>
          <w:color w:val="EFF3F8"/>
          <w:sz w:val="27"/>
          <w:szCs w:val="27"/>
        </w:rPr>
        <w:t xml:space="preserve"> métodos y añadirles comportamiento, si es el caso.</w:t>
      </w:r>
    </w:p>
    <w:p w14:paraId="5B755114"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hljs-keyword"/>
          <w:b/>
          <w:bCs/>
          <w:color w:val="F92672"/>
          <w:spacing w:val="4"/>
          <w:lang w:val="en-US"/>
        </w:rPr>
        <w:t>public</w:t>
      </w:r>
      <w:r w:rsidRPr="00051FB9">
        <w:rPr>
          <w:rStyle w:val="CdigoHTML"/>
          <w:color w:val="FFFFFF"/>
          <w:spacing w:val="4"/>
          <w:lang w:val="en-US"/>
        </w:rPr>
        <w:t xml:space="preserve"> </w:t>
      </w:r>
      <w:r w:rsidRPr="00051FB9">
        <w:rPr>
          <w:rStyle w:val="hljs-keyword"/>
          <w:b/>
          <w:bCs/>
          <w:color w:val="F92672"/>
          <w:spacing w:val="4"/>
          <w:lang w:val="en-US"/>
        </w:rPr>
        <w:t>interface</w:t>
      </w:r>
      <w:r w:rsidRPr="00051FB9">
        <w:rPr>
          <w:rStyle w:val="hljs-class"/>
          <w:color w:val="FFFFFF"/>
          <w:spacing w:val="4"/>
          <w:lang w:val="en-US"/>
        </w:rPr>
        <w:t xml:space="preserve"> </w:t>
      </w:r>
      <w:r w:rsidRPr="00051FB9">
        <w:rPr>
          <w:rStyle w:val="hljs-title"/>
          <w:b/>
          <w:bCs/>
          <w:color w:val="FFFFFF"/>
          <w:spacing w:val="4"/>
          <w:lang w:val="en-US"/>
        </w:rPr>
        <w:t>Visualizable</w:t>
      </w:r>
      <w:r w:rsidRPr="00051FB9">
        <w:rPr>
          <w:rStyle w:val="hljs-class"/>
          <w:color w:val="FFFFFF"/>
          <w:spacing w:val="4"/>
          <w:lang w:val="en-US"/>
        </w:rPr>
        <w:t xml:space="preserve"> </w:t>
      </w:r>
      <w:r w:rsidRPr="00051FB9">
        <w:rPr>
          <w:rStyle w:val="hljs-keyword"/>
          <w:b/>
          <w:bCs/>
          <w:color w:val="F92672"/>
          <w:spacing w:val="4"/>
          <w:lang w:val="en-US"/>
        </w:rPr>
        <w:t>extends</w:t>
      </w:r>
      <w:r w:rsidRPr="00051FB9">
        <w:rPr>
          <w:rStyle w:val="hljs-class"/>
          <w:color w:val="FFFFFF"/>
          <w:spacing w:val="4"/>
          <w:lang w:val="en-US"/>
        </w:rPr>
        <w:t xml:space="preserve"> </w:t>
      </w:r>
      <w:proofErr w:type="spellStart"/>
      <w:r w:rsidRPr="00051FB9">
        <w:rPr>
          <w:rStyle w:val="hljs-title"/>
          <w:b/>
          <w:bCs/>
          <w:color w:val="FFFFFF"/>
          <w:spacing w:val="4"/>
          <w:lang w:val="en-US"/>
        </w:rPr>
        <w:t>IReadable</w:t>
      </w:r>
      <w:proofErr w:type="spellEnd"/>
      <w:r w:rsidRPr="00051FB9">
        <w:rPr>
          <w:rStyle w:val="hljs-class"/>
          <w:color w:val="FFFFFF"/>
          <w:spacing w:val="4"/>
          <w:lang w:val="en-US"/>
        </w:rPr>
        <w:t xml:space="preserve">, </w:t>
      </w:r>
      <w:r w:rsidRPr="00051FB9">
        <w:rPr>
          <w:rStyle w:val="hljs-title"/>
          <w:b/>
          <w:bCs/>
          <w:color w:val="FFFFFF"/>
          <w:spacing w:val="4"/>
          <w:lang w:val="en-US"/>
        </w:rPr>
        <w:t>Serializable</w:t>
      </w:r>
      <w:r w:rsidRPr="00051FB9">
        <w:rPr>
          <w:rStyle w:val="hljs-class"/>
          <w:color w:val="FFFFFF"/>
          <w:spacing w:val="4"/>
          <w:lang w:val="en-US"/>
        </w:rPr>
        <w:t xml:space="preserve"> </w:t>
      </w:r>
      <w:r w:rsidRPr="00051FB9">
        <w:rPr>
          <w:rStyle w:val="CdigoHTML"/>
          <w:color w:val="FFFFFF"/>
          <w:spacing w:val="4"/>
          <w:lang w:val="en-US"/>
        </w:rPr>
        <w:t>{</w:t>
      </w:r>
    </w:p>
    <w:p w14:paraId="3EB44FEC"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w:t>
      </w:r>
      <w:r w:rsidRPr="00051FB9">
        <w:rPr>
          <w:rStyle w:val="hljs-keyword"/>
          <w:b/>
          <w:bCs/>
          <w:color w:val="F92672"/>
          <w:spacing w:val="4"/>
          <w:lang w:val="en-US"/>
        </w:rPr>
        <w:t>void</w:t>
      </w:r>
      <w:r w:rsidRPr="00051FB9">
        <w:rPr>
          <w:rStyle w:val="hljs-function"/>
          <w:color w:val="FFFFFF"/>
          <w:spacing w:val="4"/>
          <w:lang w:val="en-US"/>
        </w:rPr>
        <w:t xml:space="preserve"> </w:t>
      </w:r>
      <w:proofErr w:type="spellStart"/>
      <w:proofErr w:type="gramStart"/>
      <w:r w:rsidRPr="00051FB9">
        <w:rPr>
          <w:rStyle w:val="hljs-title"/>
          <w:b/>
          <w:bCs/>
          <w:color w:val="A6E22E"/>
          <w:spacing w:val="4"/>
          <w:lang w:val="en-US"/>
        </w:rPr>
        <w:t>setViewed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266ADA8A"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lastRenderedPageBreak/>
        <w:tab/>
      </w:r>
      <w:r w:rsidRPr="00051FB9">
        <w:rPr>
          <w:rStyle w:val="hljs-keyword"/>
          <w:b/>
          <w:bCs/>
          <w:color w:val="F92672"/>
          <w:spacing w:val="4"/>
          <w:lang w:val="en-US"/>
        </w:rPr>
        <w:t>public</w:t>
      </w:r>
      <w:r w:rsidRPr="00051FB9">
        <w:rPr>
          <w:rStyle w:val="hljs-function"/>
          <w:color w:val="FFFFFF"/>
          <w:spacing w:val="4"/>
          <w:lang w:val="en-US"/>
        </w:rPr>
        <w:t xml:space="preserve"> Boolean </w:t>
      </w:r>
      <w:proofErr w:type="spellStart"/>
      <w:proofErr w:type="gramStart"/>
      <w:r w:rsidRPr="00051FB9">
        <w:rPr>
          <w:rStyle w:val="hljs-title"/>
          <w:b/>
          <w:bCs/>
          <w:color w:val="A6E22E"/>
          <w:spacing w:val="4"/>
          <w:lang w:val="en-US"/>
        </w:rPr>
        <w:t>isViewed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6C4EB6BF"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public</w:t>
      </w:r>
      <w:r w:rsidRPr="00051FB9">
        <w:rPr>
          <w:rStyle w:val="hljs-function"/>
          <w:color w:val="FFFFFF"/>
          <w:spacing w:val="4"/>
          <w:lang w:val="en-US"/>
        </w:rPr>
        <w:t xml:space="preserve"> String </w:t>
      </w:r>
      <w:proofErr w:type="spellStart"/>
      <w:proofErr w:type="gramStart"/>
      <w:r w:rsidRPr="00051FB9">
        <w:rPr>
          <w:rStyle w:val="hljs-title"/>
          <w:b/>
          <w:bCs/>
          <w:color w:val="A6E22E"/>
          <w:spacing w:val="4"/>
          <w:lang w:val="en-US"/>
        </w:rPr>
        <w:t>timeViewed</w:t>
      </w:r>
      <w:proofErr w:type="spellEnd"/>
      <w:r w:rsidRPr="00051FB9">
        <w:rPr>
          <w:rStyle w:val="hljs-params"/>
          <w:color w:val="FFFFFF"/>
          <w:spacing w:val="4"/>
          <w:lang w:val="en-US"/>
        </w:rPr>
        <w:t>(</w:t>
      </w:r>
      <w:proofErr w:type="gramEnd"/>
      <w:r w:rsidRPr="00051FB9">
        <w:rPr>
          <w:rStyle w:val="hljs-params"/>
          <w:color w:val="FFFFFF"/>
          <w:spacing w:val="4"/>
          <w:lang w:val="en-US"/>
        </w:rPr>
        <w:t>)</w:t>
      </w:r>
      <w:r w:rsidRPr="00051FB9">
        <w:rPr>
          <w:rStyle w:val="CdigoHTML"/>
          <w:color w:val="FFFFFF"/>
          <w:spacing w:val="4"/>
          <w:lang w:val="en-US"/>
        </w:rPr>
        <w:t>;</w:t>
      </w:r>
    </w:p>
    <w:p w14:paraId="22C5BCB1"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p>
    <w:p w14:paraId="16E49D28"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hljs-meta"/>
          <w:color w:val="75715E"/>
          <w:spacing w:val="4"/>
          <w:lang w:val="en-US"/>
        </w:rPr>
        <w:t>@Override</w:t>
      </w:r>
    </w:p>
    <w:p w14:paraId="5B6DCC9D"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keyword"/>
          <w:b/>
          <w:bCs/>
          <w:color w:val="F92672"/>
          <w:spacing w:val="4"/>
          <w:lang w:val="en-US"/>
        </w:rPr>
        <w:t>default</w:t>
      </w:r>
      <w:r w:rsidRPr="00051FB9">
        <w:rPr>
          <w:rStyle w:val="hljs-function"/>
          <w:color w:val="FFFFFF"/>
          <w:spacing w:val="4"/>
          <w:lang w:val="en-US"/>
        </w:rPr>
        <w:t xml:space="preserve"> </w:t>
      </w:r>
      <w:r w:rsidRPr="00051FB9">
        <w:rPr>
          <w:rStyle w:val="hljs-keyword"/>
          <w:b/>
          <w:bCs/>
          <w:color w:val="F92672"/>
          <w:spacing w:val="4"/>
          <w:lang w:val="en-US"/>
        </w:rPr>
        <w:t>void</w:t>
      </w:r>
      <w:r w:rsidRPr="00051FB9">
        <w:rPr>
          <w:rStyle w:val="hljs-function"/>
          <w:color w:val="FFFFFF"/>
          <w:spacing w:val="4"/>
          <w:lang w:val="en-US"/>
        </w:rPr>
        <w:t xml:space="preserve"> </w:t>
      </w:r>
      <w:proofErr w:type="gramStart"/>
      <w:r w:rsidRPr="00051FB9">
        <w:rPr>
          <w:rStyle w:val="hljs-title"/>
          <w:b/>
          <w:bCs/>
          <w:color w:val="A6E22E"/>
          <w:spacing w:val="4"/>
          <w:lang w:val="en-US"/>
        </w:rPr>
        <w:t>read</w:t>
      </w:r>
      <w:r w:rsidRPr="00051FB9">
        <w:rPr>
          <w:rStyle w:val="hljs-params"/>
          <w:color w:val="FFFFFF"/>
          <w:spacing w:val="4"/>
          <w:lang w:val="en-US"/>
        </w:rPr>
        <w:t>(</w:t>
      </w:r>
      <w:proofErr w:type="gramEnd"/>
      <w:r w:rsidRPr="00051FB9">
        <w:rPr>
          <w:rStyle w:val="hljs-params"/>
          <w:color w:val="FFFFFF"/>
          <w:spacing w:val="4"/>
          <w:lang w:val="en-US"/>
        </w:rPr>
        <w:t>)</w:t>
      </w:r>
      <w:r w:rsidRPr="00051FB9">
        <w:rPr>
          <w:rStyle w:val="hljs-function"/>
          <w:color w:val="FFFFFF"/>
          <w:spacing w:val="4"/>
          <w:lang w:val="en-US"/>
        </w:rPr>
        <w:t xml:space="preserve"> </w:t>
      </w:r>
      <w:r w:rsidRPr="00051FB9">
        <w:rPr>
          <w:rStyle w:val="CdigoHTML"/>
          <w:color w:val="FFFFFF"/>
          <w:spacing w:val="4"/>
          <w:lang w:val="en-US"/>
        </w:rPr>
        <w:t>{</w:t>
      </w:r>
    </w:p>
    <w:p w14:paraId="1E4F8F02" w14:textId="77777777" w:rsidR="00051FB9" w:rsidRPr="00051FB9" w:rsidRDefault="00051FB9" w:rsidP="00051FB9">
      <w:pPr>
        <w:pStyle w:val="HTMLconformatoprevio"/>
        <w:shd w:val="clear" w:color="auto" w:fill="0C1633"/>
        <w:rPr>
          <w:rStyle w:val="CdigoHTML"/>
          <w:color w:val="FFFFFF"/>
          <w:spacing w:val="4"/>
          <w:lang w:val="en-US"/>
        </w:rPr>
      </w:pPr>
      <w:r w:rsidRPr="00051FB9">
        <w:rPr>
          <w:rStyle w:val="CdigoHTML"/>
          <w:color w:val="FFFFFF"/>
          <w:spacing w:val="4"/>
          <w:lang w:val="en-US"/>
        </w:rPr>
        <w:tab/>
      </w:r>
      <w:r w:rsidRPr="00051FB9">
        <w:rPr>
          <w:rStyle w:val="hljs-comment"/>
          <w:color w:val="75715E"/>
          <w:spacing w:val="4"/>
          <w:lang w:val="en-US"/>
        </w:rPr>
        <w:t>// TODO Auto-generated method stub</w:t>
      </w:r>
    </w:p>
    <w:p w14:paraId="6D2E0FBF" w14:textId="77777777" w:rsidR="00051FB9" w:rsidRDefault="00051FB9" w:rsidP="00051FB9">
      <w:pPr>
        <w:pStyle w:val="HTMLconformatoprevio"/>
        <w:shd w:val="clear" w:color="auto" w:fill="0C1633"/>
        <w:rPr>
          <w:rStyle w:val="CdigoHTML"/>
          <w:color w:val="FFFFFF"/>
          <w:spacing w:val="4"/>
        </w:rPr>
      </w:pPr>
      <w:r>
        <w:rPr>
          <w:rStyle w:val="CdigoHTML"/>
          <w:color w:val="FFFFFF"/>
          <w:spacing w:val="4"/>
        </w:rPr>
        <w:t>}</w:t>
      </w:r>
    </w:p>
    <w:p w14:paraId="1B1F124B" w14:textId="77777777" w:rsidR="00051FB9" w:rsidRDefault="00051FB9" w:rsidP="00051FB9">
      <w:pPr>
        <w:pStyle w:val="HTMLconformatoprevio"/>
        <w:shd w:val="clear" w:color="auto" w:fill="0C1633"/>
        <w:rPr>
          <w:color w:val="FFFFFF"/>
          <w:spacing w:val="4"/>
        </w:rPr>
      </w:pPr>
      <w:r>
        <w:rPr>
          <w:rStyle w:val="CdigoHTML"/>
          <w:color w:val="FFFFFF"/>
          <w:spacing w:val="4"/>
        </w:rPr>
        <w:t>}</w:t>
      </w:r>
    </w:p>
    <w:p w14:paraId="00FB39DE" w14:textId="6D0F3FB6" w:rsidR="00051FB9" w:rsidRDefault="00051FB9" w:rsidP="00730BCA">
      <w:pPr>
        <w:spacing w:after="0" w:line="240" w:lineRule="auto"/>
        <w:rPr>
          <w:rFonts w:ascii="Arial" w:hAnsi="Arial" w:cs="Arial"/>
        </w:rPr>
      </w:pPr>
    </w:p>
    <w:p w14:paraId="306134FB" w14:textId="77777777" w:rsidR="00F2230D" w:rsidRDefault="00F2230D" w:rsidP="00F2230D">
      <w:pPr>
        <w:pStyle w:val="Ttulo1"/>
        <w:shd w:val="clear" w:color="auto" w:fill="121F3D"/>
        <w:spacing w:before="161" w:beforeAutospacing="0" w:after="161" w:afterAutospacing="0"/>
        <w:rPr>
          <w:rFonts w:ascii="Roboto" w:hAnsi="Roboto"/>
          <w:color w:val="EFF3F8"/>
        </w:rPr>
      </w:pPr>
      <w:r>
        <w:rPr>
          <w:rFonts w:ascii="Roboto" w:hAnsi="Roboto"/>
          <w:color w:val="EFF3F8"/>
        </w:rPr>
        <w:t>Definiendo las citas disponibles</w:t>
      </w:r>
    </w:p>
    <w:p w14:paraId="48B7ACBF" w14:textId="77777777" w:rsidR="00F2230D" w:rsidRDefault="00F2230D" w:rsidP="00F2230D">
      <w:pPr>
        <w:pStyle w:val="NormalWeb"/>
        <w:shd w:val="clear" w:color="auto" w:fill="121F3D"/>
        <w:spacing w:before="0" w:beforeAutospacing="0" w:after="0" w:afterAutospacing="0"/>
        <w:rPr>
          <w:rFonts w:ascii="Roboto" w:hAnsi="Roboto"/>
          <w:color w:val="BECDE3"/>
        </w:rPr>
      </w:pPr>
      <w:r>
        <w:rPr>
          <w:rFonts w:ascii="Roboto" w:hAnsi="Roboto"/>
          <w:color w:val="BECDE3"/>
        </w:rPr>
        <w:t>Algunas veces necesitamos trabajar las fechas como tipo de dato </w:t>
      </w:r>
      <w:r>
        <w:rPr>
          <w:rStyle w:val="CdigoHTML"/>
          <w:color w:val="BECDE3"/>
          <w:shd w:val="clear" w:color="auto" w:fill="0C1633"/>
        </w:rPr>
        <w:t>Date</w:t>
      </w:r>
      <w:r>
        <w:rPr>
          <w:rFonts w:ascii="Roboto" w:hAnsi="Roboto"/>
          <w:color w:val="BECDE3"/>
        </w:rPr>
        <w:t> y otras veces como </w:t>
      </w:r>
      <w:proofErr w:type="spellStart"/>
      <w:r>
        <w:rPr>
          <w:rStyle w:val="CdigoHTML"/>
          <w:color w:val="BECDE3"/>
          <w:shd w:val="clear" w:color="auto" w:fill="0C1633"/>
        </w:rPr>
        <w:t>String</w:t>
      </w:r>
      <w:proofErr w:type="spellEnd"/>
      <w:r>
        <w:rPr>
          <w:rFonts w:ascii="Roboto" w:hAnsi="Roboto"/>
          <w:color w:val="BECDE3"/>
        </w:rPr>
        <w:t>. Para resolver esto podemos usar </w:t>
      </w:r>
      <w:proofErr w:type="spellStart"/>
      <w:r>
        <w:rPr>
          <w:rStyle w:val="CdigoHTML"/>
          <w:color w:val="BECDE3"/>
          <w:shd w:val="clear" w:color="auto" w:fill="0C1633"/>
        </w:rPr>
        <w:t>SimpleDateFormat</w:t>
      </w:r>
      <w:proofErr w:type="spellEnd"/>
      <w:r>
        <w:rPr>
          <w:rFonts w:ascii="Roboto" w:hAnsi="Roboto"/>
          <w:color w:val="BECDE3"/>
        </w:rPr>
        <w:t>.</w:t>
      </w:r>
    </w:p>
    <w:p w14:paraId="496AF826" w14:textId="77777777" w:rsidR="00F2230D" w:rsidRDefault="00F2230D" w:rsidP="00F2230D">
      <w:pPr>
        <w:pStyle w:val="HTMLconformatoprevio"/>
        <w:shd w:val="clear" w:color="auto" w:fill="242620"/>
        <w:rPr>
          <w:rStyle w:val="CdigoHTML"/>
          <w:color w:val="FFFFFF"/>
          <w:sz w:val="21"/>
          <w:szCs w:val="21"/>
          <w:shd w:val="clear" w:color="auto" w:fill="0C1633"/>
        </w:rPr>
      </w:pPr>
      <w:proofErr w:type="spellStart"/>
      <w:r>
        <w:rPr>
          <w:rStyle w:val="CdigoHTML"/>
          <w:color w:val="FFFFFF"/>
          <w:sz w:val="21"/>
          <w:szCs w:val="21"/>
          <w:shd w:val="clear" w:color="auto" w:fill="0C1633"/>
        </w:rPr>
        <w:t>SimpleDateFormat</w:t>
      </w:r>
      <w:proofErr w:type="spellEnd"/>
      <w:r>
        <w:rPr>
          <w:rStyle w:val="CdigoHTML"/>
          <w:color w:val="FFFFFF"/>
          <w:sz w:val="21"/>
          <w:szCs w:val="21"/>
          <w:shd w:val="clear" w:color="auto" w:fill="0C1633"/>
        </w:rPr>
        <w:t xml:space="preserve"> </w:t>
      </w:r>
      <w:proofErr w:type="spellStart"/>
      <w:r>
        <w:rPr>
          <w:rStyle w:val="CdigoHTML"/>
          <w:color w:val="FFFFFF"/>
          <w:sz w:val="21"/>
          <w:szCs w:val="21"/>
          <w:shd w:val="clear" w:color="auto" w:fill="0C1633"/>
        </w:rPr>
        <w:t>format</w:t>
      </w:r>
      <w:proofErr w:type="spellEnd"/>
      <w:r>
        <w:rPr>
          <w:rStyle w:val="CdigoHTML"/>
          <w:color w:val="FFFFFF"/>
          <w:sz w:val="21"/>
          <w:szCs w:val="21"/>
          <w:shd w:val="clear" w:color="auto" w:fill="0C1633"/>
        </w:rPr>
        <w:t xml:space="preserve">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spellStart"/>
      <w:proofErr w:type="gramStart"/>
      <w:r>
        <w:rPr>
          <w:rStyle w:val="CdigoHTML"/>
          <w:color w:val="FFFFFF"/>
          <w:sz w:val="21"/>
          <w:szCs w:val="21"/>
          <w:shd w:val="clear" w:color="auto" w:fill="0C1633"/>
        </w:rPr>
        <w:t>SimpleDateFormat</w:t>
      </w:r>
      <w:proofErr w:type="spellEnd"/>
      <w:r>
        <w:rPr>
          <w:rStyle w:val="CdigoHTML"/>
          <w:color w:val="FFFFFF"/>
          <w:sz w:val="21"/>
          <w:szCs w:val="21"/>
          <w:shd w:val="clear" w:color="auto" w:fill="0C1633"/>
        </w:rPr>
        <w:t>(</w:t>
      </w:r>
      <w:proofErr w:type="spellStart"/>
      <w:proofErr w:type="gramEnd"/>
      <w:r>
        <w:rPr>
          <w:rStyle w:val="CdigoHTML"/>
          <w:color w:val="FFFFFF"/>
          <w:sz w:val="21"/>
          <w:szCs w:val="21"/>
          <w:shd w:val="clear" w:color="auto" w:fill="0C1633"/>
        </w:rPr>
        <w:t>pattern</w:t>
      </w:r>
      <w:proofErr w:type="spellEnd"/>
      <w:r>
        <w:rPr>
          <w:rStyle w:val="CdigoHTML"/>
          <w:color w:val="FFFFFF"/>
          <w:sz w:val="21"/>
          <w:szCs w:val="21"/>
          <w:shd w:val="clear" w:color="auto" w:fill="0C1633"/>
        </w:rPr>
        <w:t xml:space="preserve">: </w:t>
      </w:r>
      <w:r>
        <w:rPr>
          <w:rStyle w:val="hljs-string"/>
          <w:color w:val="A6E22E"/>
          <w:sz w:val="21"/>
          <w:szCs w:val="21"/>
          <w:shd w:val="clear" w:color="auto" w:fill="0C1633"/>
        </w:rPr>
        <w:t>"</w:t>
      </w:r>
      <w:proofErr w:type="spellStart"/>
      <w:r>
        <w:rPr>
          <w:rStyle w:val="hljs-string"/>
          <w:color w:val="A6E22E"/>
          <w:sz w:val="21"/>
          <w:szCs w:val="21"/>
          <w:shd w:val="clear" w:color="auto" w:fill="0C1633"/>
        </w:rPr>
        <w:t>dd</w:t>
      </w:r>
      <w:proofErr w:type="spellEnd"/>
      <w:r>
        <w:rPr>
          <w:rStyle w:val="hljs-string"/>
          <w:color w:val="A6E22E"/>
          <w:sz w:val="21"/>
          <w:szCs w:val="21"/>
          <w:shd w:val="clear" w:color="auto" w:fill="0C1633"/>
        </w:rPr>
        <w:t>/MM/</w:t>
      </w:r>
      <w:proofErr w:type="spellStart"/>
      <w:r>
        <w:rPr>
          <w:rStyle w:val="hljs-string"/>
          <w:color w:val="A6E22E"/>
          <w:sz w:val="21"/>
          <w:szCs w:val="21"/>
          <w:shd w:val="clear" w:color="auto" w:fill="0C1633"/>
        </w:rPr>
        <w:t>yyyy</w:t>
      </w:r>
      <w:proofErr w:type="spellEnd"/>
      <w:r>
        <w:rPr>
          <w:rStyle w:val="hljs-string"/>
          <w:color w:val="A6E22E"/>
          <w:sz w:val="21"/>
          <w:szCs w:val="21"/>
          <w:shd w:val="clear" w:color="auto" w:fill="0C1633"/>
        </w:rPr>
        <w:t>"</w:t>
      </w:r>
      <w:r>
        <w:rPr>
          <w:rStyle w:val="CdigoHTML"/>
          <w:color w:val="FFFFFF"/>
          <w:sz w:val="21"/>
          <w:szCs w:val="21"/>
          <w:shd w:val="clear" w:color="auto" w:fill="0C1633"/>
        </w:rPr>
        <w:t>);</w:t>
      </w:r>
    </w:p>
    <w:p w14:paraId="27BE9EB3" w14:textId="77777777" w:rsidR="00F2230D" w:rsidRDefault="00F2230D" w:rsidP="00F2230D">
      <w:pPr>
        <w:pStyle w:val="HTMLconformatoprevio"/>
        <w:shd w:val="clear" w:color="auto" w:fill="242620"/>
        <w:rPr>
          <w:rStyle w:val="CdigoHTML"/>
          <w:color w:val="FFFFFF"/>
          <w:sz w:val="21"/>
          <w:szCs w:val="21"/>
          <w:shd w:val="clear" w:color="auto" w:fill="0C1633"/>
        </w:rPr>
      </w:pPr>
    </w:p>
    <w:p w14:paraId="56DB0B26" w14:textId="77777777" w:rsidR="00F2230D" w:rsidRDefault="00F2230D" w:rsidP="00F2230D">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xml:space="preserve">// Transformar fechas de formato </w:t>
      </w:r>
      <w:proofErr w:type="spellStart"/>
      <w:r>
        <w:rPr>
          <w:rStyle w:val="hljs-comment"/>
          <w:color w:val="75715E"/>
          <w:sz w:val="21"/>
          <w:szCs w:val="21"/>
          <w:shd w:val="clear" w:color="auto" w:fill="0C1633"/>
        </w:rPr>
        <w:t>String</w:t>
      </w:r>
      <w:proofErr w:type="spellEnd"/>
      <w:r>
        <w:rPr>
          <w:rStyle w:val="hljs-comment"/>
          <w:color w:val="75715E"/>
          <w:sz w:val="21"/>
          <w:szCs w:val="21"/>
          <w:shd w:val="clear" w:color="auto" w:fill="0C1633"/>
        </w:rPr>
        <w:t xml:space="preserve"> a Date:</w:t>
      </w:r>
    </w:p>
    <w:p w14:paraId="2C478DA4" w14:textId="77777777" w:rsidR="00F2230D" w:rsidRPr="00F2230D" w:rsidRDefault="00F2230D" w:rsidP="00F2230D">
      <w:pPr>
        <w:pStyle w:val="HTMLconformatoprevio"/>
        <w:shd w:val="clear" w:color="auto" w:fill="242620"/>
        <w:rPr>
          <w:rStyle w:val="CdigoHTML"/>
          <w:color w:val="FFFFFF"/>
          <w:sz w:val="21"/>
          <w:szCs w:val="21"/>
          <w:shd w:val="clear" w:color="auto" w:fill="0C1633"/>
          <w:lang w:val="en-US"/>
        </w:rPr>
      </w:pPr>
      <w:proofErr w:type="spellStart"/>
      <w:proofErr w:type="gramStart"/>
      <w:r w:rsidRPr="00F2230D">
        <w:rPr>
          <w:rStyle w:val="hljs-keyword"/>
          <w:b/>
          <w:bCs/>
          <w:color w:val="F92672"/>
          <w:sz w:val="21"/>
          <w:szCs w:val="21"/>
          <w:shd w:val="clear" w:color="auto" w:fill="0C1633"/>
          <w:lang w:val="en-US"/>
        </w:rPr>
        <w:t>this</w:t>
      </w:r>
      <w:r w:rsidRPr="00F2230D">
        <w:rPr>
          <w:rStyle w:val="CdigoHTML"/>
          <w:color w:val="FFFFFF"/>
          <w:sz w:val="21"/>
          <w:szCs w:val="21"/>
          <w:shd w:val="clear" w:color="auto" w:fill="0C1633"/>
          <w:lang w:val="en-US"/>
        </w:rPr>
        <w:t>.date</w:t>
      </w:r>
      <w:proofErr w:type="spellEnd"/>
      <w:proofErr w:type="gramEnd"/>
      <w:r w:rsidRPr="00F2230D">
        <w:rPr>
          <w:rStyle w:val="CdigoHTML"/>
          <w:color w:val="FFFFFF"/>
          <w:sz w:val="21"/>
          <w:szCs w:val="21"/>
          <w:shd w:val="clear" w:color="auto" w:fill="0C1633"/>
          <w:lang w:val="en-US"/>
        </w:rPr>
        <w:t xml:space="preserve"> = </w:t>
      </w:r>
      <w:proofErr w:type="spellStart"/>
      <w:r w:rsidRPr="00F2230D">
        <w:rPr>
          <w:rStyle w:val="CdigoHTML"/>
          <w:color w:val="FFFFFF"/>
          <w:sz w:val="21"/>
          <w:szCs w:val="21"/>
          <w:shd w:val="clear" w:color="auto" w:fill="0C1633"/>
          <w:lang w:val="en-US"/>
        </w:rPr>
        <w:t>format.parse</w:t>
      </w:r>
      <w:proofErr w:type="spellEnd"/>
      <w:r w:rsidRPr="00F2230D">
        <w:rPr>
          <w:rStyle w:val="CdigoHTML"/>
          <w:color w:val="FFFFFF"/>
          <w:sz w:val="21"/>
          <w:szCs w:val="21"/>
          <w:shd w:val="clear" w:color="auto" w:fill="0C1633"/>
          <w:lang w:val="en-US"/>
        </w:rPr>
        <w:t>(</w:t>
      </w:r>
      <w:proofErr w:type="spellStart"/>
      <w:r w:rsidRPr="00F2230D">
        <w:rPr>
          <w:rStyle w:val="CdigoHTML"/>
          <w:color w:val="FFFFFF"/>
          <w:sz w:val="21"/>
          <w:szCs w:val="21"/>
          <w:shd w:val="clear" w:color="auto" w:fill="0C1633"/>
          <w:lang w:val="en-US"/>
        </w:rPr>
        <w:t>dateAsString</w:t>
      </w:r>
      <w:proofErr w:type="spellEnd"/>
      <w:r w:rsidRPr="00F2230D">
        <w:rPr>
          <w:rStyle w:val="CdigoHTML"/>
          <w:color w:val="FFFFFF"/>
          <w:sz w:val="21"/>
          <w:szCs w:val="21"/>
          <w:shd w:val="clear" w:color="auto" w:fill="0C1633"/>
          <w:lang w:val="en-US"/>
        </w:rPr>
        <w:t>);</w:t>
      </w:r>
    </w:p>
    <w:p w14:paraId="5011A871" w14:textId="77777777" w:rsidR="00F2230D" w:rsidRPr="00F2230D" w:rsidRDefault="00F2230D" w:rsidP="00F2230D">
      <w:pPr>
        <w:pStyle w:val="HTMLconformatoprevio"/>
        <w:shd w:val="clear" w:color="auto" w:fill="242620"/>
        <w:rPr>
          <w:rStyle w:val="CdigoHTML"/>
          <w:color w:val="FFFFFF"/>
          <w:sz w:val="21"/>
          <w:szCs w:val="21"/>
          <w:shd w:val="clear" w:color="auto" w:fill="0C1633"/>
          <w:lang w:val="en-US"/>
        </w:rPr>
      </w:pPr>
    </w:p>
    <w:p w14:paraId="5077C50D" w14:textId="77777777" w:rsidR="00F2230D" w:rsidRPr="00F2230D" w:rsidRDefault="00F2230D" w:rsidP="00F2230D">
      <w:pPr>
        <w:pStyle w:val="HTMLconformatoprevio"/>
        <w:shd w:val="clear" w:color="auto" w:fill="242620"/>
        <w:rPr>
          <w:rStyle w:val="CdigoHTML"/>
          <w:color w:val="FFFFFF"/>
          <w:sz w:val="21"/>
          <w:szCs w:val="21"/>
          <w:shd w:val="clear" w:color="auto" w:fill="0C1633"/>
          <w:lang w:val="en-US"/>
        </w:rPr>
      </w:pPr>
      <w:r w:rsidRPr="00F2230D">
        <w:rPr>
          <w:rStyle w:val="hljs-comment"/>
          <w:color w:val="75715E"/>
          <w:sz w:val="21"/>
          <w:szCs w:val="21"/>
          <w:shd w:val="clear" w:color="auto" w:fill="0C1633"/>
          <w:lang w:val="en-US"/>
        </w:rPr>
        <w:t xml:space="preserve">// </w:t>
      </w:r>
      <w:proofErr w:type="spellStart"/>
      <w:r w:rsidRPr="00F2230D">
        <w:rPr>
          <w:rStyle w:val="hljs-comment"/>
          <w:color w:val="75715E"/>
          <w:sz w:val="21"/>
          <w:szCs w:val="21"/>
          <w:shd w:val="clear" w:color="auto" w:fill="0C1633"/>
          <w:lang w:val="en-US"/>
        </w:rPr>
        <w:t>Transformar</w:t>
      </w:r>
      <w:proofErr w:type="spellEnd"/>
      <w:r w:rsidRPr="00F2230D">
        <w:rPr>
          <w:rStyle w:val="hljs-comment"/>
          <w:color w:val="75715E"/>
          <w:sz w:val="21"/>
          <w:szCs w:val="21"/>
          <w:shd w:val="clear" w:color="auto" w:fill="0C1633"/>
          <w:lang w:val="en-US"/>
        </w:rPr>
        <w:t xml:space="preserve"> </w:t>
      </w:r>
      <w:proofErr w:type="spellStart"/>
      <w:r w:rsidRPr="00F2230D">
        <w:rPr>
          <w:rStyle w:val="hljs-comment"/>
          <w:color w:val="75715E"/>
          <w:sz w:val="21"/>
          <w:szCs w:val="21"/>
          <w:shd w:val="clear" w:color="auto" w:fill="0C1633"/>
          <w:lang w:val="en-US"/>
        </w:rPr>
        <w:t>fechas</w:t>
      </w:r>
      <w:proofErr w:type="spellEnd"/>
      <w:r w:rsidRPr="00F2230D">
        <w:rPr>
          <w:rStyle w:val="hljs-comment"/>
          <w:color w:val="75715E"/>
          <w:sz w:val="21"/>
          <w:szCs w:val="21"/>
          <w:shd w:val="clear" w:color="auto" w:fill="0C1633"/>
          <w:lang w:val="en-US"/>
        </w:rPr>
        <w:t xml:space="preserve"> de </w:t>
      </w:r>
      <w:proofErr w:type="spellStart"/>
      <w:r w:rsidRPr="00F2230D">
        <w:rPr>
          <w:rStyle w:val="hljs-comment"/>
          <w:color w:val="75715E"/>
          <w:sz w:val="21"/>
          <w:szCs w:val="21"/>
          <w:shd w:val="clear" w:color="auto" w:fill="0C1633"/>
          <w:lang w:val="en-US"/>
        </w:rPr>
        <w:t>formato</w:t>
      </w:r>
      <w:proofErr w:type="spellEnd"/>
      <w:r w:rsidRPr="00F2230D">
        <w:rPr>
          <w:rStyle w:val="hljs-comment"/>
          <w:color w:val="75715E"/>
          <w:sz w:val="21"/>
          <w:szCs w:val="21"/>
          <w:shd w:val="clear" w:color="auto" w:fill="0C1633"/>
          <w:lang w:val="en-US"/>
        </w:rPr>
        <w:t xml:space="preserve"> Date a String:</w:t>
      </w:r>
    </w:p>
    <w:p w14:paraId="1DCF60F0" w14:textId="77777777" w:rsidR="00F2230D" w:rsidRPr="00F2230D" w:rsidRDefault="00F2230D" w:rsidP="00F2230D">
      <w:pPr>
        <w:pStyle w:val="HTMLconformatoprevio"/>
        <w:shd w:val="clear" w:color="auto" w:fill="242620"/>
        <w:rPr>
          <w:color w:val="FFFFFF"/>
          <w:sz w:val="21"/>
          <w:szCs w:val="21"/>
          <w:lang w:val="en-US"/>
        </w:rPr>
      </w:pPr>
      <w:proofErr w:type="spellStart"/>
      <w:proofErr w:type="gramStart"/>
      <w:r w:rsidRPr="00F2230D">
        <w:rPr>
          <w:rStyle w:val="hljs-keyword"/>
          <w:b/>
          <w:bCs/>
          <w:color w:val="F92672"/>
          <w:sz w:val="21"/>
          <w:szCs w:val="21"/>
          <w:shd w:val="clear" w:color="auto" w:fill="0C1633"/>
          <w:lang w:val="en-US"/>
        </w:rPr>
        <w:t>this</w:t>
      </w:r>
      <w:r w:rsidRPr="00F2230D">
        <w:rPr>
          <w:rStyle w:val="CdigoHTML"/>
          <w:color w:val="FFFFFF"/>
          <w:sz w:val="21"/>
          <w:szCs w:val="21"/>
          <w:shd w:val="clear" w:color="auto" w:fill="0C1633"/>
          <w:lang w:val="en-US"/>
        </w:rPr>
        <w:t>.date</w:t>
      </w:r>
      <w:proofErr w:type="spellEnd"/>
      <w:proofErr w:type="gramEnd"/>
      <w:r w:rsidRPr="00F2230D">
        <w:rPr>
          <w:rStyle w:val="CdigoHTML"/>
          <w:color w:val="FFFFFF"/>
          <w:sz w:val="21"/>
          <w:szCs w:val="21"/>
          <w:shd w:val="clear" w:color="auto" w:fill="0C1633"/>
          <w:lang w:val="en-US"/>
        </w:rPr>
        <w:t xml:space="preserve"> = </w:t>
      </w:r>
      <w:proofErr w:type="spellStart"/>
      <w:r w:rsidRPr="00F2230D">
        <w:rPr>
          <w:rStyle w:val="CdigoHTML"/>
          <w:color w:val="FFFFFF"/>
          <w:sz w:val="21"/>
          <w:szCs w:val="21"/>
          <w:shd w:val="clear" w:color="auto" w:fill="0C1633"/>
          <w:lang w:val="en-US"/>
        </w:rPr>
        <w:t>format.format</w:t>
      </w:r>
      <w:proofErr w:type="spellEnd"/>
      <w:r w:rsidRPr="00F2230D">
        <w:rPr>
          <w:rStyle w:val="CdigoHTML"/>
          <w:color w:val="FFFFFF"/>
          <w:sz w:val="21"/>
          <w:szCs w:val="21"/>
          <w:shd w:val="clear" w:color="auto" w:fill="0C1633"/>
          <w:lang w:val="en-US"/>
        </w:rPr>
        <w:t>(</w:t>
      </w:r>
      <w:proofErr w:type="spellStart"/>
      <w:r w:rsidRPr="00F2230D">
        <w:rPr>
          <w:rStyle w:val="CdigoHTML"/>
          <w:color w:val="FFFFFF"/>
          <w:sz w:val="21"/>
          <w:szCs w:val="21"/>
          <w:shd w:val="clear" w:color="auto" w:fill="0C1633"/>
          <w:lang w:val="en-US"/>
        </w:rPr>
        <w:t>dateAsDate</w:t>
      </w:r>
      <w:proofErr w:type="spellEnd"/>
      <w:r w:rsidRPr="00F2230D">
        <w:rPr>
          <w:rStyle w:val="CdigoHTML"/>
          <w:color w:val="FFFFFF"/>
          <w:sz w:val="21"/>
          <w:szCs w:val="21"/>
          <w:shd w:val="clear" w:color="auto" w:fill="0C1633"/>
          <w:lang w:val="en-US"/>
        </w:rPr>
        <w:t>);</w:t>
      </w:r>
    </w:p>
    <w:p w14:paraId="7D0C1E60" w14:textId="447159B3" w:rsidR="00F2230D" w:rsidRDefault="00F2230D" w:rsidP="00730BCA">
      <w:pPr>
        <w:spacing w:after="0" w:line="240" w:lineRule="auto"/>
        <w:rPr>
          <w:rFonts w:ascii="Arial" w:hAnsi="Arial" w:cs="Arial"/>
          <w:lang w:val="en-US"/>
        </w:rPr>
      </w:pPr>
    </w:p>
    <w:p w14:paraId="1250BBF2" w14:textId="77777777" w:rsidR="00EB11A8" w:rsidRDefault="00EB11A8" w:rsidP="00EB11A8">
      <w:pPr>
        <w:pStyle w:val="Ttulo1"/>
        <w:shd w:val="clear" w:color="auto" w:fill="121F3D"/>
        <w:spacing w:before="161" w:beforeAutospacing="0" w:after="161" w:afterAutospacing="0"/>
        <w:rPr>
          <w:rFonts w:ascii="Roboto" w:hAnsi="Roboto"/>
          <w:color w:val="EFF3F8"/>
        </w:rPr>
      </w:pPr>
      <w:r>
        <w:rPr>
          <w:rFonts w:ascii="Roboto" w:hAnsi="Roboto"/>
          <w:color w:val="EFF3F8"/>
        </w:rPr>
        <w:t>Recorriendo estructuras de árbol en Java</w:t>
      </w:r>
    </w:p>
    <w:p w14:paraId="1DC573DE" w14:textId="77777777" w:rsidR="00EB11A8" w:rsidRDefault="00EB11A8" w:rsidP="00EB11A8">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estructuras de árbol</w:t>
      </w:r>
      <w:r>
        <w:rPr>
          <w:rFonts w:ascii="Roboto" w:hAnsi="Roboto"/>
          <w:color w:val="BECDE3"/>
        </w:rPr>
        <w:t> pertenecen al grupo de estructuras de datos no lineales, es decir, donde toda la información es almacenada con un orden específico. En estas estructuras tenemos “troncos” principales con diferentes ramificaciones que surgen a partir de ellos. Son muy útiles para trabajar con grandes cantidades de datos organizados de forma jerárquica.</w:t>
      </w:r>
    </w:p>
    <w:p w14:paraId="3AFACE8F" w14:textId="77777777" w:rsidR="00EB11A8" w:rsidRDefault="00EB11A8" w:rsidP="00EB11A8">
      <w:pPr>
        <w:pStyle w:val="NormalWeb"/>
        <w:shd w:val="clear" w:color="auto" w:fill="121F3D"/>
        <w:spacing w:before="0" w:beforeAutospacing="0" w:after="0" w:afterAutospacing="0"/>
        <w:rPr>
          <w:rFonts w:ascii="Roboto" w:hAnsi="Roboto"/>
          <w:color w:val="BECDE3"/>
        </w:rPr>
      </w:pPr>
      <w:r>
        <w:rPr>
          <w:rFonts w:ascii="Roboto" w:hAnsi="Roboto"/>
          <w:color w:val="BECDE3"/>
        </w:rPr>
        <w:t>La forma de implementarlos en Java es usando un </w:t>
      </w:r>
      <w:proofErr w:type="spellStart"/>
      <w:r>
        <w:rPr>
          <w:rStyle w:val="CdigoHTML"/>
          <w:color w:val="BECDE3"/>
          <w:shd w:val="clear" w:color="auto" w:fill="0C1633"/>
        </w:rPr>
        <w:t>Map</w:t>
      </w:r>
      <w:proofErr w:type="spellEnd"/>
      <w:r>
        <w:rPr>
          <w:rFonts w:ascii="Roboto" w:hAnsi="Roboto"/>
          <w:color w:val="BECDE3"/>
        </w:rPr>
        <w:t> de tipo </w:t>
      </w:r>
      <w:proofErr w:type="spellStart"/>
      <w:r>
        <w:rPr>
          <w:rStyle w:val="CdigoHTML"/>
          <w:color w:val="BECDE3"/>
          <w:shd w:val="clear" w:color="auto" w:fill="0C1633"/>
        </w:rPr>
        <w:t>TreeMap</w:t>
      </w:r>
      <w:proofErr w:type="spellEnd"/>
      <w:r>
        <w:rPr>
          <w:rFonts w:ascii="Roboto" w:hAnsi="Roboto"/>
          <w:color w:val="BECDE3"/>
        </w:rPr>
        <w:t xml:space="preserve">. Recuerda que también podemos guardar </w:t>
      </w:r>
      <w:proofErr w:type="spellStart"/>
      <w:r>
        <w:rPr>
          <w:rFonts w:ascii="Roboto" w:hAnsi="Roboto"/>
          <w:color w:val="BECDE3"/>
        </w:rPr>
        <w:t>Maps</w:t>
      </w:r>
      <w:proofErr w:type="spellEnd"/>
      <w:r>
        <w:rPr>
          <w:rFonts w:ascii="Roboto" w:hAnsi="Roboto"/>
          <w:color w:val="BECDE3"/>
        </w:rPr>
        <w:t xml:space="preserve"> dentro de otros </w:t>
      </w:r>
      <w:proofErr w:type="spellStart"/>
      <w:r>
        <w:rPr>
          <w:rFonts w:ascii="Roboto" w:hAnsi="Roboto"/>
          <w:color w:val="BECDE3"/>
        </w:rPr>
        <w:t>Maps</w:t>
      </w:r>
      <w:proofErr w:type="spellEnd"/>
      <w:r>
        <w:rPr>
          <w:rFonts w:ascii="Roboto" w:hAnsi="Roboto"/>
          <w:color w:val="BECDE3"/>
        </w:rPr>
        <w:t>. De esta forma podemos definir una lista ordenada de doctores y sus fechas disponibles para agendar citas médicas.</w:t>
      </w:r>
    </w:p>
    <w:p w14:paraId="42D325A8"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1. Doctor#1</w:t>
      </w:r>
    </w:p>
    <w:p w14:paraId="3958727A"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Fecha#1</w:t>
      </w:r>
    </w:p>
    <w:p w14:paraId="112C8100"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Fecha#2</w:t>
      </w:r>
    </w:p>
    <w:p w14:paraId="735D85D5"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2. Doctor#2</w:t>
      </w:r>
    </w:p>
    <w:p w14:paraId="65E43C5B"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Fecha#1</w:t>
      </w:r>
    </w:p>
    <w:p w14:paraId="7FEC522F"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Fecha#2</w:t>
      </w:r>
    </w:p>
    <w:p w14:paraId="2819E131"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3. Doctor#3</w:t>
      </w:r>
    </w:p>
    <w:p w14:paraId="03E0E20E"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Fecha#1</w:t>
      </w:r>
    </w:p>
    <w:p w14:paraId="654CF0FA" w14:textId="77777777" w:rsidR="00EB11A8" w:rsidRDefault="00EB11A8" w:rsidP="00EB11A8">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 - - Fecha#2</w:t>
      </w:r>
    </w:p>
    <w:p w14:paraId="53C58202" w14:textId="77777777" w:rsidR="00EB11A8" w:rsidRDefault="00EB11A8" w:rsidP="00EB11A8">
      <w:pPr>
        <w:pStyle w:val="HTMLconformatoprevio"/>
        <w:shd w:val="clear" w:color="auto" w:fill="242620"/>
        <w:rPr>
          <w:color w:val="FFFFFF"/>
          <w:sz w:val="21"/>
          <w:szCs w:val="21"/>
        </w:rPr>
      </w:pPr>
      <w:proofErr w:type="spellStart"/>
      <w:r>
        <w:rPr>
          <w:rStyle w:val="CdigoHTML"/>
          <w:color w:val="FFFFFF"/>
          <w:sz w:val="21"/>
          <w:szCs w:val="21"/>
          <w:shd w:val="clear" w:color="auto" w:fill="0C1633"/>
        </w:rPr>
        <w:t>Map</w:t>
      </w:r>
      <w:proofErr w:type="spellEnd"/>
      <w:r>
        <w:rPr>
          <w:rStyle w:val="CdigoHTML"/>
          <w:color w:val="FFFFFF"/>
          <w:sz w:val="21"/>
          <w:szCs w:val="21"/>
          <w:shd w:val="clear" w:color="auto" w:fill="0C1633"/>
        </w:rPr>
        <w:t>&lt;</w:t>
      </w:r>
      <w:proofErr w:type="spellStart"/>
      <w:r>
        <w:rPr>
          <w:rStyle w:val="CdigoHTML"/>
          <w:color w:val="FFFFFF"/>
          <w:sz w:val="21"/>
          <w:szCs w:val="21"/>
          <w:shd w:val="clear" w:color="auto" w:fill="0C1633"/>
        </w:rPr>
        <w:t>Integer</w:t>
      </w:r>
      <w:proofErr w:type="spellEnd"/>
      <w:r>
        <w:rPr>
          <w:rStyle w:val="CdigoHTML"/>
          <w:color w:val="FFFFFF"/>
          <w:sz w:val="21"/>
          <w:szCs w:val="21"/>
          <w:shd w:val="clear" w:color="auto" w:fill="0C1633"/>
        </w:rPr>
        <w:t xml:space="preserve">, </w:t>
      </w:r>
      <w:proofErr w:type="spellStart"/>
      <w:r>
        <w:rPr>
          <w:rStyle w:val="CdigoHTML"/>
          <w:color w:val="FFFFFF"/>
          <w:sz w:val="21"/>
          <w:szCs w:val="21"/>
          <w:shd w:val="clear" w:color="auto" w:fill="0C1633"/>
        </w:rPr>
        <w:t>Map</w:t>
      </w:r>
      <w:proofErr w:type="spellEnd"/>
      <w:r>
        <w:rPr>
          <w:rStyle w:val="CdigoHTML"/>
          <w:color w:val="FFFFFF"/>
          <w:sz w:val="21"/>
          <w:szCs w:val="21"/>
          <w:shd w:val="clear" w:color="auto" w:fill="0C1633"/>
        </w:rPr>
        <w:t>&lt;</w:t>
      </w:r>
      <w:proofErr w:type="spellStart"/>
      <w:r>
        <w:rPr>
          <w:rStyle w:val="CdigoHTML"/>
          <w:color w:val="FFFFFF"/>
          <w:sz w:val="21"/>
          <w:szCs w:val="21"/>
          <w:shd w:val="clear" w:color="auto" w:fill="0C1633"/>
        </w:rPr>
        <w:t>Integer</w:t>
      </w:r>
      <w:proofErr w:type="spellEnd"/>
      <w:r>
        <w:rPr>
          <w:rStyle w:val="CdigoHTML"/>
          <w:color w:val="FFFFFF"/>
          <w:sz w:val="21"/>
          <w:szCs w:val="21"/>
          <w:shd w:val="clear" w:color="auto" w:fill="0C1633"/>
        </w:rPr>
        <w:t xml:space="preserve">, Doctor&gt;&gt; </w:t>
      </w:r>
      <w:proofErr w:type="spellStart"/>
      <w:r>
        <w:rPr>
          <w:rStyle w:val="CdigoHTML"/>
          <w:color w:val="FFFFFF"/>
          <w:sz w:val="21"/>
          <w:szCs w:val="21"/>
          <w:shd w:val="clear" w:color="auto" w:fill="0C1633"/>
        </w:rPr>
        <w:t>doctors</w:t>
      </w:r>
      <w:proofErr w:type="spellEnd"/>
      <w:r>
        <w:rPr>
          <w:rStyle w:val="CdigoHTML"/>
          <w:color w:val="FFFFFF"/>
          <w:sz w:val="21"/>
          <w:szCs w:val="21"/>
          <w:shd w:val="clear" w:color="auto" w:fill="0C1633"/>
        </w:rPr>
        <w:t xml:space="preserve">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spellStart"/>
      <w:r>
        <w:rPr>
          <w:rStyle w:val="CdigoHTML"/>
          <w:color w:val="FFFFFF"/>
          <w:sz w:val="21"/>
          <w:szCs w:val="21"/>
          <w:shd w:val="clear" w:color="auto" w:fill="0C1633"/>
        </w:rPr>
        <w:t>TreeMap</w:t>
      </w:r>
      <w:proofErr w:type="spellEnd"/>
      <w:r>
        <w:rPr>
          <w:rStyle w:val="CdigoHTML"/>
          <w:color w:val="FFFFFF"/>
          <w:sz w:val="21"/>
          <w:szCs w:val="21"/>
          <w:shd w:val="clear" w:color="auto" w:fill="0C1633"/>
        </w:rPr>
        <w:t>&lt;</w:t>
      </w:r>
      <w:proofErr w:type="gramStart"/>
      <w:r>
        <w:rPr>
          <w:rStyle w:val="CdigoHTML"/>
          <w:color w:val="FFFFFF"/>
          <w:sz w:val="21"/>
          <w:szCs w:val="21"/>
          <w:shd w:val="clear" w:color="auto" w:fill="0C1633"/>
        </w:rPr>
        <w:t>&gt;(</w:t>
      </w:r>
      <w:proofErr w:type="gramEnd"/>
      <w:r>
        <w:rPr>
          <w:rStyle w:val="CdigoHTML"/>
          <w:color w:val="FFFFFF"/>
          <w:sz w:val="21"/>
          <w:szCs w:val="21"/>
          <w:shd w:val="clear" w:color="auto" w:fill="0C1633"/>
        </w:rPr>
        <w:t>);</w:t>
      </w:r>
    </w:p>
    <w:p w14:paraId="4B8AF26E" w14:textId="0C62A0CE" w:rsidR="00874106" w:rsidRDefault="00874106" w:rsidP="00730BCA">
      <w:pPr>
        <w:spacing w:after="0" w:line="240" w:lineRule="auto"/>
        <w:rPr>
          <w:rFonts w:ascii="Arial" w:hAnsi="Arial" w:cs="Arial"/>
        </w:rPr>
      </w:pPr>
    </w:p>
    <w:p w14:paraId="4676748F" w14:textId="77777777" w:rsidR="00EB11A8" w:rsidRDefault="00EB11A8" w:rsidP="00EB11A8">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Cierre del curso: Continúa con Programación Funcional en Java</w:t>
      </w:r>
    </w:p>
    <w:p w14:paraId="0D34B101" w14:textId="77777777" w:rsidR="00EB11A8" w:rsidRPr="00EB11A8" w:rsidRDefault="00EB11A8" w:rsidP="00EB11A8">
      <w:pPr>
        <w:shd w:val="clear" w:color="auto" w:fill="121F3D"/>
        <w:spacing w:after="120" w:line="240" w:lineRule="auto"/>
        <w:rPr>
          <w:rFonts w:ascii="Roboto" w:eastAsia="Times New Roman" w:hAnsi="Roboto" w:cs="Times New Roman"/>
          <w:color w:val="BECDE3"/>
          <w:sz w:val="24"/>
          <w:szCs w:val="24"/>
          <w:lang w:eastAsia="es-CO"/>
        </w:rPr>
      </w:pPr>
      <w:proofErr w:type="gramStart"/>
      <w:r w:rsidRPr="00EB11A8">
        <w:rPr>
          <w:rFonts w:ascii="Roboto" w:eastAsia="Times New Roman" w:hAnsi="Roboto" w:cs="Times New Roman"/>
          <w:color w:val="BECDE3"/>
          <w:sz w:val="24"/>
          <w:szCs w:val="24"/>
          <w:lang w:eastAsia="es-CO"/>
        </w:rPr>
        <w:t>Felicitaciones por terminar el Curso de Introducción a Java SE!</w:t>
      </w:r>
      <w:proofErr w:type="gramEnd"/>
    </w:p>
    <w:p w14:paraId="39771A40" w14:textId="77777777" w:rsidR="00EB11A8" w:rsidRPr="00EB11A8" w:rsidRDefault="00EB11A8" w:rsidP="00EB11A8">
      <w:pPr>
        <w:shd w:val="clear" w:color="auto" w:fill="121F3D"/>
        <w:spacing w:after="120" w:line="240" w:lineRule="auto"/>
        <w:rPr>
          <w:rFonts w:ascii="Roboto" w:eastAsia="Times New Roman" w:hAnsi="Roboto" w:cs="Times New Roman"/>
          <w:color w:val="BECDE3"/>
          <w:sz w:val="24"/>
          <w:szCs w:val="24"/>
          <w:lang w:eastAsia="es-CO"/>
        </w:rPr>
      </w:pPr>
      <w:r w:rsidRPr="00EB11A8">
        <w:rPr>
          <w:rFonts w:ascii="Roboto" w:eastAsia="Times New Roman" w:hAnsi="Roboto" w:cs="Times New Roman"/>
          <w:color w:val="BECDE3"/>
          <w:sz w:val="24"/>
          <w:szCs w:val="24"/>
          <w:lang w:eastAsia="es-CO"/>
        </w:rPr>
        <w:t>En este curso aprendimos a implementar los 4 pilares de la programación orientada a objetos en Java con un proyecto para agendar citas médicas.</w:t>
      </w:r>
    </w:p>
    <w:p w14:paraId="2936ED81" w14:textId="77777777" w:rsidR="00EB11A8" w:rsidRPr="00EB11A8" w:rsidRDefault="00EB11A8" w:rsidP="00EB11A8">
      <w:pPr>
        <w:shd w:val="clear" w:color="auto" w:fill="121F3D"/>
        <w:spacing w:after="120" w:line="240" w:lineRule="auto"/>
        <w:rPr>
          <w:rFonts w:ascii="Roboto" w:eastAsia="Times New Roman" w:hAnsi="Roboto" w:cs="Times New Roman"/>
          <w:color w:val="BECDE3"/>
          <w:sz w:val="24"/>
          <w:szCs w:val="24"/>
          <w:lang w:eastAsia="es-CO"/>
        </w:rPr>
      </w:pPr>
      <w:r w:rsidRPr="00EB11A8">
        <w:rPr>
          <w:rFonts w:ascii="Roboto" w:eastAsia="Times New Roman" w:hAnsi="Roboto" w:cs="Times New Roman"/>
          <w:color w:val="BECDE3"/>
          <w:sz w:val="24"/>
          <w:szCs w:val="24"/>
          <w:lang w:eastAsia="es-CO"/>
        </w:rPr>
        <w:t>Recuerda resolver los ejercicios, completar el examen, darle 5 estrellas a la profesora y compartir tu proyecto, notas, dudas y comentarios en la sección de discusiones.</w:t>
      </w:r>
    </w:p>
    <w:p w14:paraId="3B42490D" w14:textId="77777777" w:rsidR="00EB11A8" w:rsidRPr="00EB11A8" w:rsidRDefault="00EB11A8" w:rsidP="00EB11A8">
      <w:pPr>
        <w:shd w:val="clear" w:color="auto" w:fill="121F3D"/>
        <w:spacing w:after="120" w:line="240" w:lineRule="auto"/>
        <w:rPr>
          <w:rFonts w:ascii="Roboto" w:eastAsia="Times New Roman" w:hAnsi="Roboto" w:cs="Times New Roman"/>
          <w:color w:val="BECDE3"/>
          <w:sz w:val="24"/>
          <w:szCs w:val="24"/>
          <w:lang w:eastAsia="es-CO"/>
        </w:rPr>
      </w:pPr>
      <w:r w:rsidRPr="00EB11A8">
        <w:rPr>
          <w:rFonts w:ascii="Roboto" w:eastAsia="Times New Roman" w:hAnsi="Roboto" w:cs="Times New Roman"/>
          <w:color w:val="BECDE3"/>
          <w:sz w:val="24"/>
          <w:szCs w:val="24"/>
          <w:lang w:eastAsia="es-CO"/>
        </w:rPr>
        <w:t>No olvides que puedes continuar tu ruta de aprendizaje de Java con los siguientes cursos:</w:t>
      </w:r>
    </w:p>
    <w:p w14:paraId="78F953BB" w14:textId="77777777" w:rsidR="00EB11A8" w:rsidRPr="00EB11A8" w:rsidRDefault="00EB11A8" w:rsidP="00EB11A8">
      <w:pPr>
        <w:numPr>
          <w:ilvl w:val="0"/>
          <w:numId w:val="11"/>
        </w:numPr>
        <w:shd w:val="clear" w:color="auto" w:fill="121F3D"/>
        <w:spacing w:after="0" w:line="240" w:lineRule="auto"/>
        <w:rPr>
          <w:rFonts w:ascii="Roboto" w:eastAsia="Times New Roman" w:hAnsi="Roboto" w:cs="Times New Roman"/>
          <w:color w:val="BECDE3"/>
          <w:sz w:val="24"/>
          <w:szCs w:val="24"/>
          <w:lang w:eastAsia="es-CO"/>
        </w:rPr>
      </w:pPr>
      <w:r w:rsidRPr="00EB11A8">
        <w:rPr>
          <w:rFonts w:ascii="Roboto" w:eastAsia="Times New Roman" w:hAnsi="Roboto" w:cs="Times New Roman"/>
          <w:color w:val="BECDE3"/>
          <w:sz w:val="24"/>
          <w:szCs w:val="24"/>
          <w:lang w:eastAsia="es-CO"/>
        </w:rPr>
        <w:t>Curso de Java SE: Programación Funcional</w:t>
      </w:r>
    </w:p>
    <w:p w14:paraId="100E2F3D" w14:textId="77777777" w:rsidR="00EB11A8" w:rsidRPr="00EB11A8" w:rsidRDefault="00EB11A8" w:rsidP="00EB11A8">
      <w:pPr>
        <w:numPr>
          <w:ilvl w:val="0"/>
          <w:numId w:val="11"/>
        </w:numPr>
        <w:shd w:val="clear" w:color="auto" w:fill="121F3D"/>
        <w:spacing w:after="0" w:line="240" w:lineRule="auto"/>
        <w:rPr>
          <w:rFonts w:ascii="Roboto" w:eastAsia="Times New Roman" w:hAnsi="Roboto" w:cs="Times New Roman"/>
          <w:color w:val="BECDE3"/>
          <w:sz w:val="24"/>
          <w:szCs w:val="24"/>
          <w:lang w:eastAsia="es-CO"/>
        </w:rPr>
      </w:pPr>
      <w:r w:rsidRPr="00EB11A8">
        <w:rPr>
          <w:rFonts w:ascii="Roboto" w:eastAsia="Times New Roman" w:hAnsi="Roboto" w:cs="Times New Roman"/>
          <w:color w:val="BECDE3"/>
          <w:sz w:val="24"/>
          <w:szCs w:val="24"/>
          <w:lang w:eastAsia="es-CO"/>
        </w:rPr>
        <w:t>Curso de Java SE: Persistencia de Datos</w:t>
      </w:r>
    </w:p>
    <w:p w14:paraId="3EBFAECA" w14:textId="77777777" w:rsidR="00EB11A8" w:rsidRPr="00EB11A8" w:rsidRDefault="00EB11A8" w:rsidP="00730BCA">
      <w:pPr>
        <w:spacing w:after="0" w:line="240" w:lineRule="auto"/>
        <w:rPr>
          <w:rFonts w:ascii="Arial" w:hAnsi="Arial" w:cs="Arial"/>
        </w:rPr>
      </w:pPr>
    </w:p>
    <w:sectPr w:rsidR="00EB11A8" w:rsidRPr="00EB11A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35E"/>
    <w:multiLevelType w:val="multilevel"/>
    <w:tmpl w:val="CB2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35697"/>
    <w:multiLevelType w:val="multilevel"/>
    <w:tmpl w:val="356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12C50"/>
    <w:multiLevelType w:val="multilevel"/>
    <w:tmpl w:val="5D26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13324"/>
    <w:multiLevelType w:val="multilevel"/>
    <w:tmpl w:val="6E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A48A5"/>
    <w:multiLevelType w:val="multilevel"/>
    <w:tmpl w:val="4D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63317"/>
    <w:multiLevelType w:val="multilevel"/>
    <w:tmpl w:val="78FC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0E2058"/>
    <w:multiLevelType w:val="multilevel"/>
    <w:tmpl w:val="0862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74582"/>
    <w:multiLevelType w:val="multilevel"/>
    <w:tmpl w:val="BC7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F650AB"/>
    <w:multiLevelType w:val="multilevel"/>
    <w:tmpl w:val="FD2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B22BC9"/>
    <w:multiLevelType w:val="multilevel"/>
    <w:tmpl w:val="FD4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180670"/>
    <w:multiLevelType w:val="multilevel"/>
    <w:tmpl w:val="3D50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249781">
    <w:abstractNumId w:val="8"/>
  </w:num>
  <w:num w:numId="2" w16cid:durableId="280115885">
    <w:abstractNumId w:val="2"/>
  </w:num>
  <w:num w:numId="3" w16cid:durableId="991367896">
    <w:abstractNumId w:val="3"/>
  </w:num>
  <w:num w:numId="4" w16cid:durableId="160047206">
    <w:abstractNumId w:val="4"/>
  </w:num>
  <w:num w:numId="5" w16cid:durableId="654185782">
    <w:abstractNumId w:val="1"/>
  </w:num>
  <w:num w:numId="6" w16cid:durableId="586890010">
    <w:abstractNumId w:val="10"/>
  </w:num>
  <w:num w:numId="7" w16cid:durableId="719088500">
    <w:abstractNumId w:val="9"/>
  </w:num>
  <w:num w:numId="8" w16cid:durableId="70930869">
    <w:abstractNumId w:val="5"/>
  </w:num>
  <w:num w:numId="9" w16cid:durableId="1614167693">
    <w:abstractNumId w:val="0"/>
  </w:num>
  <w:num w:numId="10" w16cid:durableId="811681740">
    <w:abstractNumId w:val="6"/>
  </w:num>
  <w:num w:numId="11" w16cid:durableId="10510015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38"/>
    <w:rsid w:val="0003253B"/>
    <w:rsid w:val="00042956"/>
    <w:rsid w:val="00051FB9"/>
    <w:rsid w:val="00072118"/>
    <w:rsid w:val="00073273"/>
    <w:rsid w:val="000C3C6B"/>
    <w:rsid w:val="00153C15"/>
    <w:rsid w:val="00224DE6"/>
    <w:rsid w:val="00247BAC"/>
    <w:rsid w:val="002544C9"/>
    <w:rsid w:val="00300B68"/>
    <w:rsid w:val="003506F0"/>
    <w:rsid w:val="003903C2"/>
    <w:rsid w:val="003A5B66"/>
    <w:rsid w:val="003B0C72"/>
    <w:rsid w:val="00402D58"/>
    <w:rsid w:val="004D1B1C"/>
    <w:rsid w:val="004E2A31"/>
    <w:rsid w:val="00503DBA"/>
    <w:rsid w:val="006250DF"/>
    <w:rsid w:val="006972C6"/>
    <w:rsid w:val="00730BCA"/>
    <w:rsid w:val="007B769F"/>
    <w:rsid w:val="00836F87"/>
    <w:rsid w:val="0085207B"/>
    <w:rsid w:val="00866324"/>
    <w:rsid w:val="00874106"/>
    <w:rsid w:val="00876FA2"/>
    <w:rsid w:val="008B13AF"/>
    <w:rsid w:val="00901338"/>
    <w:rsid w:val="009218ED"/>
    <w:rsid w:val="009C0375"/>
    <w:rsid w:val="00A65365"/>
    <w:rsid w:val="00A90886"/>
    <w:rsid w:val="00AC5C3A"/>
    <w:rsid w:val="00B3219F"/>
    <w:rsid w:val="00B76780"/>
    <w:rsid w:val="00BC0DA9"/>
    <w:rsid w:val="00BE58C8"/>
    <w:rsid w:val="00BF7BB1"/>
    <w:rsid w:val="00C57105"/>
    <w:rsid w:val="00C800D8"/>
    <w:rsid w:val="00CE36F3"/>
    <w:rsid w:val="00CF76EA"/>
    <w:rsid w:val="00EA6731"/>
    <w:rsid w:val="00EB11A8"/>
    <w:rsid w:val="00ED5940"/>
    <w:rsid w:val="00F04A20"/>
    <w:rsid w:val="00F2230D"/>
    <w:rsid w:val="00F24C5F"/>
    <w:rsid w:val="00F974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82A92"/>
  <w15:chartTrackingRefBased/>
  <w15:docId w15:val="{10C1690F-A8EA-42F5-816E-9A504CE5E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013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E58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338"/>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90133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01338"/>
    <w:rPr>
      <w:b/>
      <w:bCs/>
    </w:rPr>
  </w:style>
  <w:style w:type="character" w:styleId="Hipervnculo">
    <w:name w:val="Hyperlink"/>
    <w:basedOn w:val="Fuentedeprrafopredeter"/>
    <w:uiPriority w:val="99"/>
    <w:unhideWhenUsed/>
    <w:rsid w:val="00901338"/>
    <w:rPr>
      <w:color w:val="0000FF"/>
      <w:u w:val="single"/>
    </w:rPr>
  </w:style>
  <w:style w:type="character" w:styleId="nfasis">
    <w:name w:val="Emphasis"/>
    <w:basedOn w:val="Fuentedeprrafopredeter"/>
    <w:uiPriority w:val="20"/>
    <w:qFormat/>
    <w:rsid w:val="00901338"/>
    <w:rPr>
      <w:i/>
      <w:iCs/>
    </w:rPr>
  </w:style>
  <w:style w:type="character" w:styleId="CdigoHTML">
    <w:name w:val="HTML Code"/>
    <w:basedOn w:val="Fuentedeprrafopredeter"/>
    <w:uiPriority w:val="99"/>
    <w:semiHidden/>
    <w:unhideWhenUsed/>
    <w:rsid w:val="00BC0DA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53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53C15"/>
    <w:rPr>
      <w:rFonts w:ascii="Courier New" w:eastAsia="Times New Roman" w:hAnsi="Courier New" w:cs="Courier New"/>
      <w:sz w:val="20"/>
      <w:szCs w:val="20"/>
      <w:lang w:eastAsia="es-CO"/>
    </w:rPr>
  </w:style>
  <w:style w:type="character" w:customStyle="1" w:styleId="hljs-comment">
    <w:name w:val="hljs-comment"/>
    <w:basedOn w:val="Fuentedeprrafopredeter"/>
    <w:rsid w:val="00300B68"/>
  </w:style>
  <w:style w:type="character" w:customStyle="1" w:styleId="hljs-keyword">
    <w:name w:val="hljs-keyword"/>
    <w:basedOn w:val="Fuentedeprrafopredeter"/>
    <w:rsid w:val="00300B68"/>
  </w:style>
  <w:style w:type="character" w:customStyle="1" w:styleId="hljs-class">
    <w:name w:val="hljs-class"/>
    <w:basedOn w:val="Fuentedeprrafopredeter"/>
    <w:rsid w:val="00300B68"/>
  </w:style>
  <w:style w:type="character" w:customStyle="1" w:styleId="hljs-title">
    <w:name w:val="hljs-title"/>
    <w:basedOn w:val="Fuentedeprrafopredeter"/>
    <w:rsid w:val="00300B68"/>
  </w:style>
  <w:style w:type="character" w:customStyle="1" w:styleId="hljs-function">
    <w:name w:val="hljs-function"/>
    <w:basedOn w:val="Fuentedeprrafopredeter"/>
    <w:rsid w:val="00300B68"/>
  </w:style>
  <w:style w:type="character" w:customStyle="1" w:styleId="hljs-params">
    <w:name w:val="hljs-params"/>
    <w:basedOn w:val="Fuentedeprrafopredeter"/>
    <w:rsid w:val="00300B68"/>
  </w:style>
  <w:style w:type="character" w:customStyle="1" w:styleId="hljs-number">
    <w:name w:val="hljs-number"/>
    <w:basedOn w:val="Fuentedeprrafopredeter"/>
    <w:rsid w:val="009C0375"/>
  </w:style>
  <w:style w:type="character" w:styleId="Mencinsinresolver">
    <w:name w:val="Unresolved Mention"/>
    <w:basedOn w:val="Fuentedeprrafopredeter"/>
    <w:uiPriority w:val="99"/>
    <w:semiHidden/>
    <w:unhideWhenUsed/>
    <w:rsid w:val="00CE36F3"/>
    <w:rPr>
      <w:color w:val="605E5C"/>
      <w:shd w:val="clear" w:color="auto" w:fill="E1DFDD"/>
    </w:rPr>
  </w:style>
  <w:style w:type="character" w:customStyle="1" w:styleId="hljs-string">
    <w:name w:val="hljs-string"/>
    <w:basedOn w:val="Fuentedeprrafopredeter"/>
    <w:rsid w:val="00C800D8"/>
  </w:style>
  <w:style w:type="character" w:customStyle="1" w:styleId="hljs-selector-tag">
    <w:name w:val="hljs-selector-tag"/>
    <w:basedOn w:val="Fuentedeprrafopredeter"/>
    <w:rsid w:val="00224DE6"/>
  </w:style>
  <w:style w:type="character" w:customStyle="1" w:styleId="hljs-selector-class">
    <w:name w:val="hljs-selector-class"/>
    <w:basedOn w:val="Fuentedeprrafopredeter"/>
    <w:rsid w:val="00224DE6"/>
  </w:style>
  <w:style w:type="character" w:customStyle="1" w:styleId="hljs-builtin">
    <w:name w:val="hljs-built_in"/>
    <w:basedOn w:val="Fuentedeprrafopredeter"/>
    <w:rsid w:val="007B769F"/>
  </w:style>
  <w:style w:type="character" w:customStyle="1" w:styleId="hljs-meta">
    <w:name w:val="hljs-meta"/>
    <w:basedOn w:val="Fuentedeprrafopredeter"/>
    <w:rsid w:val="006972C6"/>
  </w:style>
  <w:style w:type="character" w:customStyle="1" w:styleId="Ttulo2Car">
    <w:name w:val="Título 2 Car"/>
    <w:basedOn w:val="Fuentedeprrafopredeter"/>
    <w:link w:val="Ttulo2"/>
    <w:uiPriority w:val="9"/>
    <w:semiHidden/>
    <w:rsid w:val="00BE58C8"/>
    <w:rPr>
      <w:rFonts w:asciiTheme="majorHAnsi" w:eastAsiaTheme="majorEastAsia" w:hAnsiTheme="majorHAnsi" w:cstheme="majorBidi"/>
      <w:color w:val="2F5496" w:themeColor="accent1" w:themeShade="BF"/>
      <w:sz w:val="26"/>
      <w:szCs w:val="26"/>
    </w:rPr>
  </w:style>
  <w:style w:type="character" w:customStyle="1" w:styleId="hljs-literal">
    <w:name w:val="hljs-literal"/>
    <w:basedOn w:val="Fuentedeprrafopredeter"/>
    <w:rsid w:val="00BE58C8"/>
  </w:style>
  <w:style w:type="character" w:customStyle="1" w:styleId="hljs-type">
    <w:name w:val="hljs-type"/>
    <w:basedOn w:val="Fuentedeprrafopredeter"/>
    <w:rsid w:val="00BE5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080">
      <w:bodyDiv w:val="1"/>
      <w:marLeft w:val="0"/>
      <w:marRight w:val="0"/>
      <w:marTop w:val="0"/>
      <w:marBottom w:val="0"/>
      <w:divBdr>
        <w:top w:val="none" w:sz="0" w:space="0" w:color="auto"/>
        <w:left w:val="none" w:sz="0" w:space="0" w:color="auto"/>
        <w:bottom w:val="none" w:sz="0" w:space="0" w:color="auto"/>
        <w:right w:val="none" w:sz="0" w:space="0" w:color="auto"/>
      </w:divBdr>
    </w:div>
    <w:div w:id="37710856">
      <w:bodyDiv w:val="1"/>
      <w:marLeft w:val="0"/>
      <w:marRight w:val="0"/>
      <w:marTop w:val="0"/>
      <w:marBottom w:val="0"/>
      <w:divBdr>
        <w:top w:val="none" w:sz="0" w:space="0" w:color="auto"/>
        <w:left w:val="none" w:sz="0" w:space="0" w:color="auto"/>
        <w:bottom w:val="none" w:sz="0" w:space="0" w:color="auto"/>
        <w:right w:val="none" w:sz="0" w:space="0" w:color="auto"/>
      </w:divBdr>
    </w:div>
    <w:div w:id="86585116">
      <w:bodyDiv w:val="1"/>
      <w:marLeft w:val="0"/>
      <w:marRight w:val="0"/>
      <w:marTop w:val="0"/>
      <w:marBottom w:val="0"/>
      <w:divBdr>
        <w:top w:val="none" w:sz="0" w:space="0" w:color="auto"/>
        <w:left w:val="none" w:sz="0" w:space="0" w:color="auto"/>
        <w:bottom w:val="none" w:sz="0" w:space="0" w:color="auto"/>
        <w:right w:val="none" w:sz="0" w:space="0" w:color="auto"/>
      </w:divBdr>
    </w:div>
    <w:div w:id="89552112">
      <w:bodyDiv w:val="1"/>
      <w:marLeft w:val="0"/>
      <w:marRight w:val="0"/>
      <w:marTop w:val="0"/>
      <w:marBottom w:val="0"/>
      <w:divBdr>
        <w:top w:val="none" w:sz="0" w:space="0" w:color="auto"/>
        <w:left w:val="none" w:sz="0" w:space="0" w:color="auto"/>
        <w:bottom w:val="none" w:sz="0" w:space="0" w:color="auto"/>
        <w:right w:val="none" w:sz="0" w:space="0" w:color="auto"/>
      </w:divBdr>
    </w:div>
    <w:div w:id="91555111">
      <w:bodyDiv w:val="1"/>
      <w:marLeft w:val="0"/>
      <w:marRight w:val="0"/>
      <w:marTop w:val="0"/>
      <w:marBottom w:val="0"/>
      <w:divBdr>
        <w:top w:val="none" w:sz="0" w:space="0" w:color="auto"/>
        <w:left w:val="none" w:sz="0" w:space="0" w:color="auto"/>
        <w:bottom w:val="none" w:sz="0" w:space="0" w:color="auto"/>
        <w:right w:val="none" w:sz="0" w:space="0" w:color="auto"/>
      </w:divBdr>
    </w:div>
    <w:div w:id="102726088">
      <w:bodyDiv w:val="1"/>
      <w:marLeft w:val="0"/>
      <w:marRight w:val="0"/>
      <w:marTop w:val="0"/>
      <w:marBottom w:val="0"/>
      <w:divBdr>
        <w:top w:val="none" w:sz="0" w:space="0" w:color="auto"/>
        <w:left w:val="none" w:sz="0" w:space="0" w:color="auto"/>
        <w:bottom w:val="none" w:sz="0" w:space="0" w:color="auto"/>
        <w:right w:val="none" w:sz="0" w:space="0" w:color="auto"/>
      </w:divBdr>
    </w:div>
    <w:div w:id="139274104">
      <w:bodyDiv w:val="1"/>
      <w:marLeft w:val="0"/>
      <w:marRight w:val="0"/>
      <w:marTop w:val="0"/>
      <w:marBottom w:val="0"/>
      <w:divBdr>
        <w:top w:val="none" w:sz="0" w:space="0" w:color="auto"/>
        <w:left w:val="none" w:sz="0" w:space="0" w:color="auto"/>
        <w:bottom w:val="none" w:sz="0" w:space="0" w:color="auto"/>
        <w:right w:val="none" w:sz="0" w:space="0" w:color="auto"/>
      </w:divBdr>
    </w:div>
    <w:div w:id="216674030">
      <w:bodyDiv w:val="1"/>
      <w:marLeft w:val="0"/>
      <w:marRight w:val="0"/>
      <w:marTop w:val="0"/>
      <w:marBottom w:val="0"/>
      <w:divBdr>
        <w:top w:val="none" w:sz="0" w:space="0" w:color="auto"/>
        <w:left w:val="none" w:sz="0" w:space="0" w:color="auto"/>
        <w:bottom w:val="none" w:sz="0" w:space="0" w:color="auto"/>
        <w:right w:val="none" w:sz="0" w:space="0" w:color="auto"/>
      </w:divBdr>
    </w:div>
    <w:div w:id="241573329">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262424015">
      <w:bodyDiv w:val="1"/>
      <w:marLeft w:val="0"/>
      <w:marRight w:val="0"/>
      <w:marTop w:val="0"/>
      <w:marBottom w:val="0"/>
      <w:divBdr>
        <w:top w:val="none" w:sz="0" w:space="0" w:color="auto"/>
        <w:left w:val="none" w:sz="0" w:space="0" w:color="auto"/>
        <w:bottom w:val="none" w:sz="0" w:space="0" w:color="auto"/>
        <w:right w:val="none" w:sz="0" w:space="0" w:color="auto"/>
      </w:divBdr>
    </w:div>
    <w:div w:id="281883950">
      <w:bodyDiv w:val="1"/>
      <w:marLeft w:val="0"/>
      <w:marRight w:val="0"/>
      <w:marTop w:val="0"/>
      <w:marBottom w:val="0"/>
      <w:divBdr>
        <w:top w:val="none" w:sz="0" w:space="0" w:color="auto"/>
        <w:left w:val="none" w:sz="0" w:space="0" w:color="auto"/>
        <w:bottom w:val="none" w:sz="0" w:space="0" w:color="auto"/>
        <w:right w:val="none" w:sz="0" w:space="0" w:color="auto"/>
      </w:divBdr>
    </w:div>
    <w:div w:id="304159950">
      <w:bodyDiv w:val="1"/>
      <w:marLeft w:val="0"/>
      <w:marRight w:val="0"/>
      <w:marTop w:val="0"/>
      <w:marBottom w:val="0"/>
      <w:divBdr>
        <w:top w:val="none" w:sz="0" w:space="0" w:color="auto"/>
        <w:left w:val="none" w:sz="0" w:space="0" w:color="auto"/>
        <w:bottom w:val="none" w:sz="0" w:space="0" w:color="auto"/>
        <w:right w:val="none" w:sz="0" w:space="0" w:color="auto"/>
      </w:divBdr>
    </w:div>
    <w:div w:id="322393374">
      <w:bodyDiv w:val="1"/>
      <w:marLeft w:val="0"/>
      <w:marRight w:val="0"/>
      <w:marTop w:val="0"/>
      <w:marBottom w:val="0"/>
      <w:divBdr>
        <w:top w:val="none" w:sz="0" w:space="0" w:color="auto"/>
        <w:left w:val="none" w:sz="0" w:space="0" w:color="auto"/>
        <w:bottom w:val="none" w:sz="0" w:space="0" w:color="auto"/>
        <w:right w:val="none" w:sz="0" w:space="0" w:color="auto"/>
      </w:divBdr>
    </w:div>
    <w:div w:id="412703576">
      <w:bodyDiv w:val="1"/>
      <w:marLeft w:val="0"/>
      <w:marRight w:val="0"/>
      <w:marTop w:val="0"/>
      <w:marBottom w:val="0"/>
      <w:divBdr>
        <w:top w:val="none" w:sz="0" w:space="0" w:color="auto"/>
        <w:left w:val="none" w:sz="0" w:space="0" w:color="auto"/>
        <w:bottom w:val="none" w:sz="0" w:space="0" w:color="auto"/>
        <w:right w:val="none" w:sz="0" w:space="0" w:color="auto"/>
      </w:divBdr>
    </w:div>
    <w:div w:id="413430203">
      <w:bodyDiv w:val="1"/>
      <w:marLeft w:val="0"/>
      <w:marRight w:val="0"/>
      <w:marTop w:val="0"/>
      <w:marBottom w:val="0"/>
      <w:divBdr>
        <w:top w:val="none" w:sz="0" w:space="0" w:color="auto"/>
        <w:left w:val="none" w:sz="0" w:space="0" w:color="auto"/>
        <w:bottom w:val="none" w:sz="0" w:space="0" w:color="auto"/>
        <w:right w:val="none" w:sz="0" w:space="0" w:color="auto"/>
      </w:divBdr>
    </w:div>
    <w:div w:id="413936331">
      <w:bodyDiv w:val="1"/>
      <w:marLeft w:val="0"/>
      <w:marRight w:val="0"/>
      <w:marTop w:val="0"/>
      <w:marBottom w:val="0"/>
      <w:divBdr>
        <w:top w:val="none" w:sz="0" w:space="0" w:color="auto"/>
        <w:left w:val="none" w:sz="0" w:space="0" w:color="auto"/>
        <w:bottom w:val="none" w:sz="0" w:space="0" w:color="auto"/>
        <w:right w:val="none" w:sz="0" w:space="0" w:color="auto"/>
      </w:divBdr>
    </w:div>
    <w:div w:id="459539033">
      <w:bodyDiv w:val="1"/>
      <w:marLeft w:val="0"/>
      <w:marRight w:val="0"/>
      <w:marTop w:val="0"/>
      <w:marBottom w:val="0"/>
      <w:divBdr>
        <w:top w:val="none" w:sz="0" w:space="0" w:color="auto"/>
        <w:left w:val="none" w:sz="0" w:space="0" w:color="auto"/>
        <w:bottom w:val="none" w:sz="0" w:space="0" w:color="auto"/>
        <w:right w:val="none" w:sz="0" w:space="0" w:color="auto"/>
      </w:divBdr>
    </w:div>
    <w:div w:id="478888419">
      <w:bodyDiv w:val="1"/>
      <w:marLeft w:val="0"/>
      <w:marRight w:val="0"/>
      <w:marTop w:val="0"/>
      <w:marBottom w:val="0"/>
      <w:divBdr>
        <w:top w:val="none" w:sz="0" w:space="0" w:color="auto"/>
        <w:left w:val="none" w:sz="0" w:space="0" w:color="auto"/>
        <w:bottom w:val="none" w:sz="0" w:space="0" w:color="auto"/>
        <w:right w:val="none" w:sz="0" w:space="0" w:color="auto"/>
      </w:divBdr>
    </w:div>
    <w:div w:id="503475795">
      <w:bodyDiv w:val="1"/>
      <w:marLeft w:val="0"/>
      <w:marRight w:val="0"/>
      <w:marTop w:val="0"/>
      <w:marBottom w:val="0"/>
      <w:divBdr>
        <w:top w:val="none" w:sz="0" w:space="0" w:color="auto"/>
        <w:left w:val="none" w:sz="0" w:space="0" w:color="auto"/>
        <w:bottom w:val="none" w:sz="0" w:space="0" w:color="auto"/>
        <w:right w:val="none" w:sz="0" w:space="0" w:color="auto"/>
      </w:divBdr>
    </w:div>
    <w:div w:id="517158139">
      <w:bodyDiv w:val="1"/>
      <w:marLeft w:val="0"/>
      <w:marRight w:val="0"/>
      <w:marTop w:val="0"/>
      <w:marBottom w:val="0"/>
      <w:divBdr>
        <w:top w:val="none" w:sz="0" w:space="0" w:color="auto"/>
        <w:left w:val="none" w:sz="0" w:space="0" w:color="auto"/>
        <w:bottom w:val="none" w:sz="0" w:space="0" w:color="auto"/>
        <w:right w:val="none" w:sz="0" w:space="0" w:color="auto"/>
      </w:divBdr>
    </w:div>
    <w:div w:id="518086089">
      <w:bodyDiv w:val="1"/>
      <w:marLeft w:val="0"/>
      <w:marRight w:val="0"/>
      <w:marTop w:val="0"/>
      <w:marBottom w:val="0"/>
      <w:divBdr>
        <w:top w:val="none" w:sz="0" w:space="0" w:color="auto"/>
        <w:left w:val="none" w:sz="0" w:space="0" w:color="auto"/>
        <w:bottom w:val="none" w:sz="0" w:space="0" w:color="auto"/>
        <w:right w:val="none" w:sz="0" w:space="0" w:color="auto"/>
      </w:divBdr>
    </w:div>
    <w:div w:id="528832081">
      <w:bodyDiv w:val="1"/>
      <w:marLeft w:val="0"/>
      <w:marRight w:val="0"/>
      <w:marTop w:val="0"/>
      <w:marBottom w:val="0"/>
      <w:divBdr>
        <w:top w:val="none" w:sz="0" w:space="0" w:color="auto"/>
        <w:left w:val="none" w:sz="0" w:space="0" w:color="auto"/>
        <w:bottom w:val="none" w:sz="0" w:space="0" w:color="auto"/>
        <w:right w:val="none" w:sz="0" w:space="0" w:color="auto"/>
      </w:divBdr>
    </w:div>
    <w:div w:id="571695925">
      <w:bodyDiv w:val="1"/>
      <w:marLeft w:val="0"/>
      <w:marRight w:val="0"/>
      <w:marTop w:val="0"/>
      <w:marBottom w:val="0"/>
      <w:divBdr>
        <w:top w:val="none" w:sz="0" w:space="0" w:color="auto"/>
        <w:left w:val="none" w:sz="0" w:space="0" w:color="auto"/>
        <w:bottom w:val="none" w:sz="0" w:space="0" w:color="auto"/>
        <w:right w:val="none" w:sz="0" w:space="0" w:color="auto"/>
      </w:divBdr>
    </w:div>
    <w:div w:id="580141731">
      <w:bodyDiv w:val="1"/>
      <w:marLeft w:val="0"/>
      <w:marRight w:val="0"/>
      <w:marTop w:val="0"/>
      <w:marBottom w:val="0"/>
      <w:divBdr>
        <w:top w:val="none" w:sz="0" w:space="0" w:color="auto"/>
        <w:left w:val="none" w:sz="0" w:space="0" w:color="auto"/>
        <w:bottom w:val="none" w:sz="0" w:space="0" w:color="auto"/>
        <w:right w:val="none" w:sz="0" w:space="0" w:color="auto"/>
      </w:divBdr>
    </w:div>
    <w:div w:id="718480027">
      <w:bodyDiv w:val="1"/>
      <w:marLeft w:val="0"/>
      <w:marRight w:val="0"/>
      <w:marTop w:val="0"/>
      <w:marBottom w:val="0"/>
      <w:divBdr>
        <w:top w:val="none" w:sz="0" w:space="0" w:color="auto"/>
        <w:left w:val="none" w:sz="0" w:space="0" w:color="auto"/>
        <w:bottom w:val="none" w:sz="0" w:space="0" w:color="auto"/>
        <w:right w:val="none" w:sz="0" w:space="0" w:color="auto"/>
      </w:divBdr>
    </w:div>
    <w:div w:id="744961275">
      <w:bodyDiv w:val="1"/>
      <w:marLeft w:val="0"/>
      <w:marRight w:val="0"/>
      <w:marTop w:val="0"/>
      <w:marBottom w:val="0"/>
      <w:divBdr>
        <w:top w:val="none" w:sz="0" w:space="0" w:color="auto"/>
        <w:left w:val="none" w:sz="0" w:space="0" w:color="auto"/>
        <w:bottom w:val="none" w:sz="0" w:space="0" w:color="auto"/>
        <w:right w:val="none" w:sz="0" w:space="0" w:color="auto"/>
      </w:divBdr>
    </w:div>
    <w:div w:id="794374766">
      <w:bodyDiv w:val="1"/>
      <w:marLeft w:val="0"/>
      <w:marRight w:val="0"/>
      <w:marTop w:val="0"/>
      <w:marBottom w:val="0"/>
      <w:divBdr>
        <w:top w:val="none" w:sz="0" w:space="0" w:color="auto"/>
        <w:left w:val="none" w:sz="0" w:space="0" w:color="auto"/>
        <w:bottom w:val="none" w:sz="0" w:space="0" w:color="auto"/>
        <w:right w:val="none" w:sz="0" w:space="0" w:color="auto"/>
      </w:divBdr>
    </w:div>
    <w:div w:id="812331370">
      <w:bodyDiv w:val="1"/>
      <w:marLeft w:val="0"/>
      <w:marRight w:val="0"/>
      <w:marTop w:val="0"/>
      <w:marBottom w:val="0"/>
      <w:divBdr>
        <w:top w:val="none" w:sz="0" w:space="0" w:color="auto"/>
        <w:left w:val="none" w:sz="0" w:space="0" w:color="auto"/>
        <w:bottom w:val="none" w:sz="0" w:space="0" w:color="auto"/>
        <w:right w:val="none" w:sz="0" w:space="0" w:color="auto"/>
      </w:divBdr>
    </w:div>
    <w:div w:id="835729431">
      <w:bodyDiv w:val="1"/>
      <w:marLeft w:val="0"/>
      <w:marRight w:val="0"/>
      <w:marTop w:val="0"/>
      <w:marBottom w:val="0"/>
      <w:divBdr>
        <w:top w:val="none" w:sz="0" w:space="0" w:color="auto"/>
        <w:left w:val="none" w:sz="0" w:space="0" w:color="auto"/>
        <w:bottom w:val="none" w:sz="0" w:space="0" w:color="auto"/>
        <w:right w:val="none" w:sz="0" w:space="0" w:color="auto"/>
      </w:divBdr>
    </w:div>
    <w:div w:id="854148284">
      <w:bodyDiv w:val="1"/>
      <w:marLeft w:val="0"/>
      <w:marRight w:val="0"/>
      <w:marTop w:val="0"/>
      <w:marBottom w:val="0"/>
      <w:divBdr>
        <w:top w:val="none" w:sz="0" w:space="0" w:color="auto"/>
        <w:left w:val="none" w:sz="0" w:space="0" w:color="auto"/>
        <w:bottom w:val="none" w:sz="0" w:space="0" w:color="auto"/>
        <w:right w:val="none" w:sz="0" w:space="0" w:color="auto"/>
      </w:divBdr>
    </w:div>
    <w:div w:id="896938535">
      <w:bodyDiv w:val="1"/>
      <w:marLeft w:val="0"/>
      <w:marRight w:val="0"/>
      <w:marTop w:val="0"/>
      <w:marBottom w:val="0"/>
      <w:divBdr>
        <w:top w:val="none" w:sz="0" w:space="0" w:color="auto"/>
        <w:left w:val="none" w:sz="0" w:space="0" w:color="auto"/>
        <w:bottom w:val="none" w:sz="0" w:space="0" w:color="auto"/>
        <w:right w:val="none" w:sz="0" w:space="0" w:color="auto"/>
      </w:divBdr>
    </w:div>
    <w:div w:id="905648016">
      <w:bodyDiv w:val="1"/>
      <w:marLeft w:val="0"/>
      <w:marRight w:val="0"/>
      <w:marTop w:val="0"/>
      <w:marBottom w:val="0"/>
      <w:divBdr>
        <w:top w:val="none" w:sz="0" w:space="0" w:color="auto"/>
        <w:left w:val="none" w:sz="0" w:space="0" w:color="auto"/>
        <w:bottom w:val="none" w:sz="0" w:space="0" w:color="auto"/>
        <w:right w:val="none" w:sz="0" w:space="0" w:color="auto"/>
      </w:divBdr>
    </w:div>
    <w:div w:id="917135590">
      <w:bodyDiv w:val="1"/>
      <w:marLeft w:val="0"/>
      <w:marRight w:val="0"/>
      <w:marTop w:val="0"/>
      <w:marBottom w:val="0"/>
      <w:divBdr>
        <w:top w:val="none" w:sz="0" w:space="0" w:color="auto"/>
        <w:left w:val="none" w:sz="0" w:space="0" w:color="auto"/>
        <w:bottom w:val="none" w:sz="0" w:space="0" w:color="auto"/>
        <w:right w:val="none" w:sz="0" w:space="0" w:color="auto"/>
      </w:divBdr>
    </w:div>
    <w:div w:id="990595322">
      <w:bodyDiv w:val="1"/>
      <w:marLeft w:val="0"/>
      <w:marRight w:val="0"/>
      <w:marTop w:val="0"/>
      <w:marBottom w:val="0"/>
      <w:divBdr>
        <w:top w:val="none" w:sz="0" w:space="0" w:color="auto"/>
        <w:left w:val="none" w:sz="0" w:space="0" w:color="auto"/>
        <w:bottom w:val="none" w:sz="0" w:space="0" w:color="auto"/>
        <w:right w:val="none" w:sz="0" w:space="0" w:color="auto"/>
      </w:divBdr>
    </w:div>
    <w:div w:id="1017776435">
      <w:bodyDiv w:val="1"/>
      <w:marLeft w:val="0"/>
      <w:marRight w:val="0"/>
      <w:marTop w:val="0"/>
      <w:marBottom w:val="0"/>
      <w:divBdr>
        <w:top w:val="none" w:sz="0" w:space="0" w:color="auto"/>
        <w:left w:val="none" w:sz="0" w:space="0" w:color="auto"/>
        <w:bottom w:val="none" w:sz="0" w:space="0" w:color="auto"/>
        <w:right w:val="none" w:sz="0" w:space="0" w:color="auto"/>
      </w:divBdr>
    </w:div>
    <w:div w:id="1062292345">
      <w:bodyDiv w:val="1"/>
      <w:marLeft w:val="0"/>
      <w:marRight w:val="0"/>
      <w:marTop w:val="0"/>
      <w:marBottom w:val="0"/>
      <w:divBdr>
        <w:top w:val="none" w:sz="0" w:space="0" w:color="auto"/>
        <w:left w:val="none" w:sz="0" w:space="0" w:color="auto"/>
        <w:bottom w:val="none" w:sz="0" w:space="0" w:color="auto"/>
        <w:right w:val="none" w:sz="0" w:space="0" w:color="auto"/>
      </w:divBdr>
    </w:div>
    <w:div w:id="1069186223">
      <w:bodyDiv w:val="1"/>
      <w:marLeft w:val="0"/>
      <w:marRight w:val="0"/>
      <w:marTop w:val="0"/>
      <w:marBottom w:val="0"/>
      <w:divBdr>
        <w:top w:val="none" w:sz="0" w:space="0" w:color="auto"/>
        <w:left w:val="none" w:sz="0" w:space="0" w:color="auto"/>
        <w:bottom w:val="none" w:sz="0" w:space="0" w:color="auto"/>
        <w:right w:val="none" w:sz="0" w:space="0" w:color="auto"/>
      </w:divBdr>
    </w:div>
    <w:div w:id="1085109795">
      <w:bodyDiv w:val="1"/>
      <w:marLeft w:val="0"/>
      <w:marRight w:val="0"/>
      <w:marTop w:val="0"/>
      <w:marBottom w:val="0"/>
      <w:divBdr>
        <w:top w:val="none" w:sz="0" w:space="0" w:color="auto"/>
        <w:left w:val="none" w:sz="0" w:space="0" w:color="auto"/>
        <w:bottom w:val="none" w:sz="0" w:space="0" w:color="auto"/>
        <w:right w:val="none" w:sz="0" w:space="0" w:color="auto"/>
      </w:divBdr>
    </w:div>
    <w:div w:id="1113600051">
      <w:bodyDiv w:val="1"/>
      <w:marLeft w:val="0"/>
      <w:marRight w:val="0"/>
      <w:marTop w:val="0"/>
      <w:marBottom w:val="0"/>
      <w:divBdr>
        <w:top w:val="none" w:sz="0" w:space="0" w:color="auto"/>
        <w:left w:val="none" w:sz="0" w:space="0" w:color="auto"/>
        <w:bottom w:val="none" w:sz="0" w:space="0" w:color="auto"/>
        <w:right w:val="none" w:sz="0" w:space="0" w:color="auto"/>
      </w:divBdr>
    </w:div>
    <w:div w:id="1143084291">
      <w:bodyDiv w:val="1"/>
      <w:marLeft w:val="0"/>
      <w:marRight w:val="0"/>
      <w:marTop w:val="0"/>
      <w:marBottom w:val="0"/>
      <w:divBdr>
        <w:top w:val="none" w:sz="0" w:space="0" w:color="auto"/>
        <w:left w:val="none" w:sz="0" w:space="0" w:color="auto"/>
        <w:bottom w:val="none" w:sz="0" w:space="0" w:color="auto"/>
        <w:right w:val="none" w:sz="0" w:space="0" w:color="auto"/>
      </w:divBdr>
    </w:div>
    <w:div w:id="1160074509">
      <w:bodyDiv w:val="1"/>
      <w:marLeft w:val="0"/>
      <w:marRight w:val="0"/>
      <w:marTop w:val="0"/>
      <w:marBottom w:val="0"/>
      <w:divBdr>
        <w:top w:val="none" w:sz="0" w:space="0" w:color="auto"/>
        <w:left w:val="none" w:sz="0" w:space="0" w:color="auto"/>
        <w:bottom w:val="none" w:sz="0" w:space="0" w:color="auto"/>
        <w:right w:val="none" w:sz="0" w:space="0" w:color="auto"/>
      </w:divBdr>
    </w:div>
    <w:div w:id="1222790192">
      <w:bodyDiv w:val="1"/>
      <w:marLeft w:val="0"/>
      <w:marRight w:val="0"/>
      <w:marTop w:val="0"/>
      <w:marBottom w:val="0"/>
      <w:divBdr>
        <w:top w:val="none" w:sz="0" w:space="0" w:color="auto"/>
        <w:left w:val="none" w:sz="0" w:space="0" w:color="auto"/>
        <w:bottom w:val="none" w:sz="0" w:space="0" w:color="auto"/>
        <w:right w:val="none" w:sz="0" w:space="0" w:color="auto"/>
      </w:divBdr>
    </w:div>
    <w:div w:id="1244949213">
      <w:bodyDiv w:val="1"/>
      <w:marLeft w:val="0"/>
      <w:marRight w:val="0"/>
      <w:marTop w:val="0"/>
      <w:marBottom w:val="0"/>
      <w:divBdr>
        <w:top w:val="none" w:sz="0" w:space="0" w:color="auto"/>
        <w:left w:val="none" w:sz="0" w:space="0" w:color="auto"/>
        <w:bottom w:val="none" w:sz="0" w:space="0" w:color="auto"/>
        <w:right w:val="none" w:sz="0" w:space="0" w:color="auto"/>
      </w:divBdr>
    </w:div>
    <w:div w:id="1277714216">
      <w:bodyDiv w:val="1"/>
      <w:marLeft w:val="0"/>
      <w:marRight w:val="0"/>
      <w:marTop w:val="0"/>
      <w:marBottom w:val="0"/>
      <w:divBdr>
        <w:top w:val="none" w:sz="0" w:space="0" w:color="auto"/>
        <w:left w:val="none" w:sz="0" w:space="0" w:color="auto"/>
        <w:bottom w:val="none" w:sz="0" w:space="0" w:color="auto"/>
        <w:right w:val="none" w:sz="0" w:space="0" w:color="auto"/>
      </w:divBdr>
    </w:div>
    <w:div w:id="1327126090">
      <w:bodyDiv w:val="1"/>
      <w:marLeft w:val="0"/>
      <w:marRight w:val="0"/>
      <w:marTop w:val="0"/>
      <w:marBottom w:val="0"/>
      <w:divBdr>
        <w:top w:val="none" w:sz="0" w:space="0" w:color="auto"/>
        <w:left w:val="none" w:sz="0" w:space="0" w:color="auto"/>
        <w:bottom w:val="none" w:sz="0" w:space="0" w:color="auto"/>
        <w:right w:val="none" w:sz="0" w:space="0" w:color="auto"/>
      </w:divBdr>
    </w:div>
    <w:div w:id="1332755235">
      <w:bodyDiv w:val="1"/>
      <w:marLeft w:val="0"/>
      <w:marRight w:val="0"/>
      <w:marTop w:val="0"/>
      <w:marBottom w:val="0"/>
      <w:divBdr>
        <w:top w:val="none" w:sz="0" w:space="0" w:color="auto"/>
        <w:left w:val="none" w:sz="0" w:space="0" w:color="auto"/>
        <w:bottom w:val="none" w:sz="0" w:space="0" w:color="auto"/>
        <w:right w:val="none" w:sz="0" w:space="0" w:color="auto"/>
      </w:divBdr>
    </w:div>
    <w:div w:id="1376539688">
      <w:bodyDiv w:val="1"/>
      <w:marLeft w:val="0"/>
      <w:marRight w:val="0"/>
      <w:marTop w:val="0"/>
      <w:marBottom w:val="0"/>
      <w:divBdr>
        <w:top w:val="none" w:sz="0" w:space="0" w:color="auto"/>
        <w:left w:val="none" w:sz="0" w:space="0" w:color="auto"/>
        <w:bottom w:val="none" w:sz="0" w:space="0" w:color="auto"/>
        <w:right w:val="none" w:sz="0" w:space="0" w:color="auto"/>
      </w:divBdr>
    </w:div>
    <w:div w:id="1442191754">
      <w:bodyDiv w:val="1"/>
      <w:marLeft w:val="0"/>
      <w:marRight w:val="0"/>
      <w:marTop w:val="0"/>
      <w:marBottom w:val="0"/>
      <w:divBdr>
        <w:top w:val="none" w:sz="0" w:space="0" w:color="auto"/>
        <w:left w:val="none" w:sz="0" w:space="0" w:color="auto"/>
        <w:bottom w:val="none" w:sz="0" w:space="0" w:color="auto"/>
        <w:right w:val="none" w:sz="0" w:space="0" w:color="auto"/>
      </w:divBdr>
    </w:div>
    <w:div w:id="1456175184">
      <w:bodyDiv w:val="1"/>
      <w:marLeft w:val="0"/>
      <w:marRight w:val="0"/>
      <w:marTop w:val="0"/>
      <w:marBottom w:val="0"/>
      <w:divBdr>
        <w:top w:val="none" w:sz="0" w:space="0" w:color="auto"/>
        <w:left w:val="none" w:sz="0" w:space="0" w:color="auto"/>
        <w:bottom w:val="none" w:sz="0" w:space="0" w:color="auto"/>
        <w:right w:val="none" w:sz="0" w:space="0" w:color="auto"/>
      </w:divBdr>
    </w:div>
    <w:div w:id="1466049972">
      <w:bodyDiv w:val="1"/>
      <w:marLeft w:val="0"/>
      <w:marRight w:val="0"/>
      <w:marTop w:val="0"/>
      <w:marBottom w:val="0"/>
      <w:divBdr>
        <w:top w:val="none" w:sz="0" w:space="0" w:color="auto"/>
        <w:left w:val="none" w:sz="0" w:space="0" w:color="auto"/>
        <w:bottom w:val="none" w:sz="0" w:space="0" w:color="auto"/>
        <w:right w:val="none" w:sz="0" w:space="0" w:color="auto"/>
      </w:divBdr>
    </w:div>
    <w:div w:id="1470589429">
      <w:bodyDiv w:val="1"/>
      <w:marLeft w:val="0"/>
      <w:marRight w:val="0"/>
      <w:marTop w:val="0"/>
      <w:marBottom w:val="0"/>
      <w:divBdr>
        <w:top w:val="none" w:sz="0" w:space="0" w:color="auto"/>
        <w:left w:val="none" w:sz="0" w:space="0" w:color="auto"/>
        <w:bottom w:val="none" w:sz="0" w:space="0" w:color="auto"/>
        <w:right w:val="none" w:sz="0" w:space="0" w:color="auto"/>
      </w:divBdr>
    </w:div>
    <w:div w:id="1532644767">
      <w:bodyDiv w:val="1"/>
      <w:marLeft w:val="0"/>
      <w:marRight w:val="0"/>
      <w:marTop w:val="0"/>
      <w:marBottom w:val="0"/>
      <w:divBdr>
        <w:top w:val="none" w:sz="0" w:space="0" w:color="auto"/>
        <w:left w:val="none" w:sz="0" w:space="0" w:color="auto"/>
        <w:bottom w:val="none" w:sz="0" w:space="0" w:color="auto"/>
        <w:right w:val="none" w:sz="0" w:space="0" w:color="auto"/>
      </w:divBdr>
    </w:div>
    <w:div w:id="1622614815">
      <w:bodyDiv w:val="1"/>
      <w:marLeft w:val="0"/>
      <w:marRight w:val="0"/>
      <w:marTop w:val="0"/>
      <w:marBottom w:val="0"/>
      <w:divBdr>
        <w:top w:val="none" w:sz="0" w:space="0" w:color="auto"/>
        <w:left w:val="none" w:sz="0" w:space="0" w:color="auto"/>
        <w:bottom w:val="none" w:sz="0" w:space="0" w:color="auto"/>
        <w:right w:val="none" w:sz="0" w:space="0" w:color="auto"/>
      </w:divBdr>
    </w:div>
    <w:div w:id="1651984496">
      <w:bodyDiv w:val="1"/>
      <w:marLeft w:val="0"/>
      <w:marRight w:val="0"/>
      <w:marTop w:val="0"/>
      <w:marBottom w:val="0"/>
      <w:divBdr>
        <w:top w:val="none" w:sz="0" w:space="0" w:color="auto"/>
        <w:left w:val="none" w:sz="0" w:space="0" w:color="auto"/>
        <w:bottom w:val="none" w:sz="0" w:space="0" w:color="auto"/>
        <w:right w:val="none" w:sz="0" w:space="0" w:color="auto"/>
      </w:divBdr>
    </w:div>
    <w:div w:id="1665082030">
      <w:bodyDiv w:val="1"/>
      <w:marLeft w:val="0"/>
      <w:marRight w:val="0"/>
      <w:marTop w:val="0"/>
      <w:marBottom w:val="0"/>
      <w:divBdr>
        <w:top w:val="none" w:sz="0" w:space="0" w:color="auto"/>
        <w:left w:val="none" w:sz="0" w:space="0" w:color="auto"/>
        <w:bottom w:val="none" w:sz="0" w:space="0" w:color="auto"/>
        <w:right w:val="none" w:sz="0" w:space="0" w:color="auto"/>
      </w:divBdr>
    </w:div>
    <w:div w:id="1666126897">
      <w:bodyDiv w:val="1"/>
      <w:marLeft w:val="0"/>
      <w:marRight w:val="0"/>
      <w:marTop w:val="0"/>
      <w:marBottom w:val="0"/>
      <w:divBdr>
        <w:top w:val="none" w:sz="0" w:space="0" w:color="auto"/>
        <w:left w:val="none" w:sz="0" w:space="0" w:color="auto"/>
        <w:bottom w:val="none" w:sz="0" w:space="0" w:color="auto"/>
        <w:right w:val="none" w:sz="0" w:space="0" w:color="auto"/>
      </w:divBdr>
    </w:div>
    <w:div w:id="1671373544">
      <w:bodyDiv w:val="1"/>
      <w:marLeft w:val="0"/>
      <w:marRight w:val="0"/>
      <w:marTop w:val="0"/>
      <w:marBottom w:val="0"/>
      <w:divBdr>
        <w:top w:val="none" w:sz="0" w:space="0" w:color="auto"/>
        <w:left w:val="none" w:sz="0" w:space="0" w:color="auto"/>
        <w:bottom w:val="none" w:sz="0" w:space="0" w:color="auto"/>
        <w:right w:val="none" w:sz="0" w:space="0" w:color="auto"/>
      </w:divBdr>
    </w:div>
    <w:div w:id="1673143747">
      <w:bodyDiv w:val="1"/>
      <w:marLeft w:val="0"/>
      <w:marRight w:val="0"/>
      <w:marTop w:val="0"/>
      <w:marBottom w:val="0"/>
      <w:divBdr>
        <w:top w:val="none" w:sz="0" w:space="0" w:color="auto"/>
        <w:left w:val="none" w:sz="0" w:space="0" w:color="auto"/>
        <w:bottom w:val="none" w:sz="0" w:space="0" w:color="auto"/>
        <w:right w:val="none" w:sz="0" w:space="0" w:color="auto"/>
      </w:divBdr>
    </w:div>
    <w:div w:id="1690717098">
      <w:bodyDiv w:val="1"/>
      <w:marLeft w:val="0"/>
      <w:marRight w:val="0"/>
      <w:marTop w:val="0"/>
      <w:marBottom w:val="0"/>
      <w:divBdr>
        <w:top w:val="none" w:sz="0" w:space="0" w:color="auto"/>
        <w:left w:val="none" w:sz="0" w:space="0" w:color="auto"/>
        <w:bottom w:val="none" w:sz="0" w:space="0" w:color="auto"/>
        <w:right w:val="none" w:sz="0" w:space="0" w:color="auto"/>
      </w:divBdr>
    </w:div>
    <w:div w:id="1845775898">
      <w:bodyDiv w:val="1"/>
      <w:marLeft w:val="0"/>
      <w:marRight w:val="0"/>
      <w:marTop w:val="0"/>
      <w:marBottom w:val="0"/>
      <w:divBdr>
        <w:top w:val="none" w:sz="0" w:space="0" w:color="auto"/>
        <w:left w:val="none" w:sz="0" w:space="0" w:color="auto"/>
        <w:bottom w:val="none" w:sz="0" w:space="0" w:color="auto"/>
        <w:right w:val="none" w:sz="0" w:space="0" w:color="auto"/>
      </w:divBdr>
    </w:div>
    <w:div w:id="1881552396">
      <w:bodyDiv w:val="1"/>
      <w:marLeft w:val="0"/>
      <w:marRight w:val="0"/>
      <w:marTop w:val="0"/>
      <w:marBottom w:val="0"/>
      <w:divBdr>
        <w:top w:val="none" w:sz="0" w:space="0" w:color="auto"/>
        <w:left w:val="none" w:sz="0" w:space="0" w:color="auto"/>
        <w:bottom w:val="none" w:sz="0" w:space="0" w:color="auto"/>
        <w:right w:val="none" w:sz="0" w:space="0" w:color="auto"/>
      </w:divBdr>
    </w:div>
    <w:div w:id="1892424450">
      <w:bodyDiv w:val="1"/>
      <w:marLeft w:val="0"/>
      <w:marRight w:val="0"/>
      <w:marTop w:val="0"/>
      <w:marBottom w:val="0"/>
      <w:divBdr>
        <w:top w:val="none" w:sz="0" w:space="0" w:color="auto"/>
        <w:left w:val="none" w:sz="0" w:space="0" w:color="auto"/>
        <w:bottom w:val="none" w:sz="0" w:space="0" w:color="auto"/>
        <w:right w:val="none" w:sz="0" w:space="0" w:color="auto"/>
      </w:divBdr>
    </w:div>
    <w:div w:id="1916938559">
      <w:bodyDiv w:val="1"/>
      <w:marLeft w:val="0"/>
      <w:marRight w:val="0"/>
      <w:marTop w:val="0"/>
      <w:marBottom w:val="0"/>
      <w:divBdr>
        <w:top w:val="none" w:sz="0" w:space="0" w:color="auto"/>
        <w:left w:val="none" w:sz="0" w:space="0" w:color="auto"/>
        <w:bottom w:val="none" w:sz="0" w:space="0" w:color="auto"/>
        <w:right w:val="none" w:sz="0" w:space="0" w:color="auto"/>
      </w:divBdr>
    </w:div>
    <w:div w:id="1919096660">
      <w:bodyDiv w:val="1"/>
      <w:marLeft w:val="0"/>
      <w:marRight w:val="0"/>
      <w:marTop w:val="0"/>
      <w:marBottom w:val="0"/>
      <w:divBdr>
        <w:top w:val="none" w:sz="0" w:space="0" w:color="auto"/>
        <w:left w:val="none" w:sz="0" w:space="0" w:color="auto"/>
        <w:bottom w:val="none" w:sz="0" w:space="0" w:color="auto"/>
        <w:right w:val="none" w:sz="0" w:space="0" w:color="auto"/>
      </w:divBdr>
    </w:div>
    <w:div w:id="1957055551">
      <w:bodyDiv w:val="1"/>
      <w:marLeft w:val="0"/>
      <w:marRight w:val="0"/>
      <w:marTop w:val="0"/>
      <w:marBottom w:val="0"/>
      <w:divBdr>
        <w:top w:val="none" w:sz="0" w:space="0" w:color="auto"/>
        <w:left w:val="none" w:sz="0" w:space="0" w:color="auto"/>
        <w:bottom w:val="none" w:sz="0" w:space="0" w:color="auto"/>
        <w:right w:val="none" w:sz="0" w:space="0" w:color="auto"/>
      </w:divBdr>
    </w:div>
    <w:div w:id="1987665108">
      <w:bodyDiv w:val="1"/>
      <w:marLeft w:val="0"/>
      <w:marRight w:val="0"/>
      <w:marTop w:val="0"/>
      <w:marBottom w:val="0"/>
      <w:divBdr>
        <w:top w:val="none" w:sz="0" w:space="0" w:color="auto"/>
        <w:left w:val="none" w:sz="0" w:space="0" w:color="auto"/>
        <w:bottom w:val="none" w:sz="0" w:space="0" w:color="auto"/>
        <w:right w:val="none" w:sz="0" w:space="0" w:color="auto"/>
      </w:divBdr>
    </w:div>
    <w:div w:id="1988122023">
      <w:bodyDiv w:val="1"/>
      <w:marLeft w:val="0"/>
      <w:marRight w:val="0"/>
      <w:marTop w:val="0"/>
      <w:marBottom w:val="0"/>
      <w:divBdr>
        <w:top w:val="none" w:sz="0" w:space="0" w:color="auto"/>
        <w:left w:val="none" w:sz="0" w:space="0" w:color="auto"/>
        <w:bottom w:val="none" w:sz="0" w:space="0" w:color="auto"/>
        <w:right w:val="none" w:sz="0" w:space="0" w:color="auto"/>
      </w:divBdr>
    </w:div>
    <w:div w:id="1993289557">
      <w:bodyDiv w:val="1"/>
      <w:marLeft w:val="0"/>
      <w:marRight w:val="0"/>
      <w:marTop w:val="0"/>
      <w:marBottom w:val="0"/>
      <w:divBdr>
        <w:top w:val="none" w:sz="0" w:space="0" w:color="auto"/>
        <w:left w:val="none" w:sz="0" w:space="0" w:color="auto"/>
        <w:bottom w:val="none" w:sz="0" w:space="0" w:color="auto"/>
        <w:right w:val="none" w:sz="0" w:space="0" w:color="auto"/>
      </w:divBdr>
    </w:div>
    <w:div w:id="1993636539">
      <w:bodyDiv w:val="1"/>
      <w:marLeft w:val="0"/>
      <w:marRight w:val="0"/>
      <w:marTop w:val="0"/>
      <w:marBottom w:val="0"/>
      <w:divBdr>
        <w:top w:val="none" w:sz="0" w:space="0" w:color="auto"/>
        <w:left w:val="none" w:sz="0" w:space="0" w:color="auto"/>
        <w:bottom w:val="none" w:sz="0" w:space="0" w:color="auto"/>
        <w:right w:val="none" w:sz="0" w:space="0" w:color="auto"/>
      </w:divBdr>
    </w:div>
    <w:div w:id="1997029127">
      <w:bodyDiv w:val="1"/>
      <w:marLeft w:val="0"/>
      <w:marRight w:val="0"/>
      <w:marTop w:val="0"/>
      <w:marBottom w:val="0"/>
      <w:divBdr>
        <w:top w:val="none" w:sz="0" w:space="0" w:color="auto"/>
        <w:left w:val="none" w:sz="0" w:space="0" w:color="auto"/>
        <w:bottom w:val="none" w:sz="0" w:space="0" w:color="auto"/>
        <w:right w:val="none" w:sz="0" w:space="0" w:color="auto"/>
      </w:divBdr>
    </w:div>
    <w:div w:id="2057310358">
      <w:bodyDiv w:val="1"/>
      <w:marLeft w:val="0"/>
      <w:marRight w:val="0"/>
      <w:marTop w:val="0"/>
      <w:marBottom w:val="0"/>
      <w:divBdr>
        <w:top w:val="none" w:sz="0" w:space="0" w:color="auto"/>
        <w:left w:val="none" w:sz="0" w:space="0" w:color="auto"/>
        <w:bottom w:val="none" w:sz="0" w:space="0" w:color="auto"/>
        <w:right w:val="none" w:sz="0" w:space="0" w:color="auto"/>
      </w:divBdr>
    </w:div>
    <w:div w:id="2058435972">
      <w:bodyDiv w:val="1"/>
      <w:marLeft w:val="0"/>
      <w:marRight w:val="0"/>
      <w:marTop w:val="0"/>
      <w:marBottom w:val="0"/>
      <w:divBdr>
        <w:top w:val="none" w:sz="0" w:space="0" w:color="auto"/>
        <w:left w:val="none" w:sz="0" w:space="0" w:color="auto"/>
        <w:bottom w:val="none" w:sz="0" w:space="0" w:color="auto"/>
        <w:right w:val="none" w:sz="0" w:space="0" w:color="auto"/>
      </w:divBdr>
    </w:div>
    <w:div w:id="2093812714">
      <w:bodyDiv w:val="1"/>
      <w:marLeft w:val="0"/>
      <w:marRight w:val="0"/>
      <w:marTop w:val="0"/>
      <w:marBottom w:val="0"/>
      <w:divBdr>
        <w:top w:val="none" w:sz="0" w:space="0" w:color="auto"/>
        <w:left w:val="none" w:sz="0" w:space="0" w:color="auto"/>
        <w:bottom w:val="none" w:sz="0" w:space="0" w:color="auto"/>
        <w:right w:val="none" w:sz="0" w:space="0" w:color="auto"/>
      </w:divBdr>
    </w:div>
    <w:div w:id="2124879459">
      <w:bodyDiv w:val="1"/>
      <w:marLeft w:val="0"/>
      <w:marRight w:val="0"/>
      <w:marTop w:val="0"/>
      <w:marBottom w:val="0"/>
      <w:divBdr>
        <w:top w:val="none" w:sz="0" w:space="0" w:color="auto"/>
        <w:left w:val="none" w:sz="0" w:space="0" w:color="auto"/>
        <w:bottom w:val="none" w:sz="0" w:space="0" w:color="auto"/>
        <w:right w:val="none" w:sz="0" w:space="0" w:color="auto"/>
      </w:divBdr>
    </w:div>
    <w:div w:id="2127236983">
      <w:bodyDiv w:val="1"/>
      <w:marLeft w:val="0"/>
      <w:marRight w:val="0"/>
      <w:marTop w:val="0"/>
      <w:marBottom w:val="0"/>
      <w:divBdr>
        <w:top w:val="none" w:sz="0" w:space="0" w:color="auto"/>
        <w:left w:val="none" w:sz="0" w:space="0" w:color="auto"/>
        <w:bottom w:val="none" w:sz="0" w:space="0" w:color="auto"/>
        <w:right w:val="none" w:sz="0" w:space="0" w:color="auto"/>
      </w:divBdr>
    </w:div>
    <w:div w:id="214318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youtube.com/watch?v=bTu-fz1JmWQ" TargetMode="External"/><Relationship Id="rId47" Type="http://schemas.openxmlformats.org/officeDocument/2006/relationships/theme" Target="theme/theme1.xml"/><Relationship Id="rId7" Type="http://schemas.openxmlformats.org/officeDocument/2006/relationships/hyperlink" Target="https://platzi.com/poo"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platzi.com/clases/java-basico"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docs.oracle.com/javase/tutorial/collections/interfaces/deque.html" TargetMode="External"/><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yperlink" Target="https://www.youtube.com/watch?v=mvBX4-5-A4o" TargetMode="Externa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J2aXYUA1h2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8A33F-610D-44AE-BA23-FA29466EA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Pages>
  <Words>5252</Words>
  <Characters>28889</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mejor de lo mejor</dc:creator>
  <cp:keywords/>
  <dc:description/>
  <cp:lastModifiedBy>lo mejor de lo mejor</cp:lastModifiedBy>
  <cp:revision>30</cp:revision>
  <dcterms:created xsi:type="dcterms:W3CDTF">2022-09-20T02:37:00Z</dcterms:created>
  <dcterms:modified xsi:type="dcterms:W3CDTF">2022-10-13T02:45:00Z</dcterms:modified>
</cp:coreProperties>
</file>